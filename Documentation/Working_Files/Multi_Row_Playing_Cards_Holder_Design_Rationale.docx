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5EB4FDE0">
      <w:pPr>
        <w:pStyle w:val="Heading1"/>
      </w:pPr>
      <w:bookmarkStart w:id="0" w:name="_Hlk117849350"/>
      <w:bookmarkEnd w:id="0"/>
      <w:r>
        <w:t>Introduction</w:t>
      </w:r>
    </w:p>
    <w:p w14:paraId="6A0BD2A5" w14:textId="68C8B890" w:rsidR="00E61E80" w:rsidRDefault="00E43FF0" w:rsidP="007163B9">
      <w:r>
        <w:t xml:space="preserve">The Playing Cards </w:t>
      </w:r>
      <w:r w:rsidR="00DE6972">
        <w:t>H</w:t>
      </w:r>
      <w:r>
        <w:t>older</w:t>
      </w:r>
      <w:r w:rsidR="007B5E33">
        <w:t xml:space="preserve"> is an assistive device</w:t>
      </w:r>
      <w:r w:rsidR="00F00053">
        <w:t xml:space="preserve"> for holding</w:t>
      </w:r>
      <w:r w:rsidR="00146524">
        <w:t xml:space="preserve"> playing cards.</w:t>
      </w:r>
      <w:r w:rsidR="00EC74E5">
        <w:t xml:space="preserve"> </w:t>
      </w:r>
      <w:r w:rsidR="008E3B1F">
        <w:t>This</w:t>
      </w:r>
      <w:r w:rsidR="00F00053">
        <w:t xml:space="preserve"> fully</w:t>
      </w:r>
      <w:r w:rsidR="007626C7">
        <w:t xml:space="preserve"> 3D printed</w:t>
      </w:r>
      <w:r w:rsidR="008E3B1F">
        <w:t xml:space="preserve"> device</w:t>
      </w:r>
      <w:r w:rsidR="004828C4">
        <w:t xml:space="preserve"> aims to a</w:t>
      </w:r>
      <w:r w:rsidR="0047013A">
        <w:t>ssist those</w:t>
      </w:r>
      <w:r w:rsidR="000B5A6E">
        <w:t xml:space="preserve"> </w:t>
      </w:r>
      <w:r w:rsidR="009B6F8C">
        <w:t>with limited</w:t>
      </w:r>
      <w:r w:rsidR="00E4501D">
        <w:t xml:space="preserve"> </w:t>
      </w:r>
      <w:r w:rsidR="009B6F8C">
        <w:t xml:space="preserve">dexterity by </w:t>
      </w:r>
      <w:r w:rsidR="008D1582">
        <w:t>giving them</w:t>
      </w:r>
      <w:r w:rsidR="007626C7">
        <w:t xml:space="preserve"> an</w:t>
      </w:r>
      <w:r w:rsidR="008D1582">
        <w:t xml:space="preserve"> alternate means </w:t>
      </w:r>
      <w:r w:rsidR="007626C7">
        <w:t>for</w:t>
      </w:r>
      <w:r w:rsidR="008D1582">
        <w:t xml:space="preserve"> </w:t>
      </w:r>
      <w:r w:rsidR="00FF1B5F">
        <w:t xml:space="preserve">holding their </w:t>
      </w:r>
      <w:r w:rsidR="009B6F8C">
        <w:t xml:space="preserve">playing </w:t>
      </w:r>
      <w:r w:rsidR="00FF1B5F">
        <w:t>cards</w:t>
      </w:r>
      <w:r w:rsidR="00AE2B75">
        <w:t>.</w:t>
      </w:r>
      <w:r w:rsidR="00E4501D">
        <w:t xml:space="preserve"> </w:t>
      </w:r>
      <w:r w:rsidR="00177611">
        <w:t>Users</w:t>
      </w:r>
      <w:r w:rsidR="00AE450D">
        <w:t xml:space="preserve"> will be able to </w:t>
      </w:r>
      <w:r w:rsidR="00177611">
        <w:t>place</w:t>
      </w:r>
      <w:r w:rsidR="002E4C44">
        <w:t xml:space="preserve"> their</w:t>
      </w:r>
      <w:r w:rsidR="00177611">
        <w:t xml:space="preserve"> cards into the </w:t>
      </w:r>
      <w:r w:rsidR="00364F68">
        <w:t>holder</w:t>
      </w:r>
      <w:r w:rsidR="00177611">
        <w:t xml:space="preserve"> </w:t>
      </w:r>
      <w:r w:rsidR="00101DB9">
        <w:t xml:space="preserve">to have them </w:t>
      </w:r>
      <w:r w:rsidR="0078113E">
        <w:t>display</w:t>
      </w:r>
      <w:r w:rsidR="00101DB9">
        <w:t>ed</w:t>
      </w:r>
      <w:r w:rsidR="0078113E">
        <w:t xml:space="preserve"> </w:t>
      </w:r>
      <w:r w:rsidR="002E4C44">
        <w:t>during game play.</w:t>
      </w:r>
    </w:p>
    <w:p w14:paraId="42B364EF" w14:textId="187A5391" w:rsidR="007163B9" w:rsidRDefault="007163B9" w:rsidP="00E52C42">
      <w:pPr>
        <w:pStyle w:val="Heading1"/>
      </w:pPr>
      <w:r>
        <w:t>Research</w:t>
      </w:r>
    </w:p>
    <w:p w14:paraId="4B582E03" w14:textId="4BFE95DC" w:rsidR="00E900D4" w:rsidRDefault="00E900D4" w:rsidP="00E900D4">
      <w:pPr>
        <w:pStyle w:val="Heading2"/>
        <w:rPr>
          <w:lang w:val="en-US"/>
        </w:rPr>
      </w:pPr>
      <w:r>
        <w:rPr>
          <w:lang w:val="en-US"/>
        </w:rPr>
        <w:t>Handheld Holders</w:t>
      </w:r>
    </w:p>
    <w:p w14:paraId="3CDB162D" w14:textId="0D66C057" w:rsidR="00E900D4" w:rsidRDefault="00E900D4" w:rsidP="00E900D4">
      <w:pPr>
        <w:rPr>
          <w:lang w:val="en-US"/>
        </w:rPr>
      </w:pPr>
      <w:r w:rsidRPr="478D3D77">
        <w:rPr>
          <w:lang w:val="en-US"/>
        </w:rPr>
        <w:t xml:space="preserve">There are a variety of </w:t>
      </w:r>
      <w:r w:rsidR="00986A8F" w:rsidRPr="478D3D77">
        <w:rPr>
          <w:lang w:val="en-US"/>
        </w:rPr>
        <w:t xml:space="preserve">commercially available </w:t>
      </w:r>
      <w:r w:rsidRPr="478D3D77">
        <w:rPr>
          <w:lang w:val="en-US"/>
        </w:rPr>
        <w:t xml:space="preserve">card holders </w:t>
      </w:r>
      <w:r w:rsidR="00B0452B" w:rsidRPr="478D3D77">
        <w:rPr>
          <w:lang w:val="en-US"/>
        </w:rPr>
        <w:t xml:space="preserve">that </w:t>
      </w:r>
      <w:r w:rsidR="5FF55ED4" w:rsidRPr="478D3D77">
        <w:rPr>
          <w:lang w:val="en-US"/>
        </w:rPr>
        <w:t>assist in</w:t>
      </w:r>
      <w:r w:rsidR="00B0452B" w:rsidRPr="478D3D77">
        <w:rPr>
          <w:lang w:val="en-US"/>
        </w:rPr>
        <w:t xml:space="preserve"> holding cards within a person’s hand. Th</w:t>
      </w:r>
      <w:r w:rsidR="00986A8F" w:rsidRPr="478D3D77">
        <w:rPr>
          <w:lang w:val="en-US"/>
        </w:rPr>
        <w:t xml:space="preserve">is type </w:t>
      </w:r>
      <w:r w:rsidR="00D76630" w:rsidRPr="478D3D77">
        <w:rPr>
          <w:lang w:val="en-US"/>
        </w:rPr>
        <w:t>sandwiches cards</w:t>
      </w:r>
      <w:r w:rsidR="00A304CF" w:rsidRPr="478D3D77">
        <w:rPr>
          <w:lang w:val="en-US"/>
        </w:rPr>
        <w:t xml:space="preserve"> between its two </w:t>
      </w:r>
      <w:r w:rsidR="08C80589" w:rsidRPr="478D3D77">
        <w:rPr>
          <w:lang w:val="en-US"/>
        </w:rPr>
        <w:t>halves</w:t>
      </w:r>
      <w:r w:rsidR="00A304CF" w:rsidRPr="478D3D77">
        <w:rPr>
          <w:lang w:val="en-US"/>
        </w:rPr>
        <w:t xml:space="preserve"> and</w:t>
      </w:r>
      <w:r w:rsidR="00D76630" w:rsidRPr="478D3D77">
        <w:rPr>
          <w:lang w:val="en-US"/>
        </w:rPr>
        <w:t xml:space="preserve"> holds them </w:t>
      </w:r>
      <w:r w:rsidR="003632BD" w:rsidRPr="478D3D77">
        <w:rPr>
          <w:lang w:val="en-US"/>
        </w:rPr>
        <w:t>secure</w:t>
      </w:r>
      <w:r w:rsidR="00D76630" w:rsidRPr="478D3D77">
        <w:rPr>
          <w:lang w:val="en-US"/>
        </w:rPr>
        <w:t xml:space="preserve"> with friction. </w:t>
      </w:r>
      <w:r w:rsidR="00C37C3A" w:rsidRPr="478D3D77">
        <w:rPr>
          <w:lang w:val="en-US"/>
        </w:rPr>
        <w:t>They cost approximately $20 and are targeted to aid</w:t>
      </w:r>
      <w:r w:rsidR="00FE7191" w:rsidRPr="478D3D77">
        <w:rPr>
          <w:lang w:val="en-US"/>
        </w:rPr>
        <w:t xml:space="preserve"> users with arthritis. </w:t>
      </w:r>
    </w:p>
    <w:p w14:paraId="60E476F1" w14:textId="7FB177F5" w:rsidR="00A35378" w:rsidRPr="00A35378" w:rsidRDefault="00000000" w:rsidP="00A35378">
      <w:pPr>
        <w:rPr>
          <w:lang w:val="en-US"/>
        </w:rPr>
      </w:pPr>
      <w:hyperlink r:id="rId10" w:history="1">
        <w:proofErr w:type="spellStart"/>
        <w:r w:rsidR="00FE7191">
          <w:rPr>
            <w:rStyle w:val="Hyperlink"/>
          </w:rPr>
          <w:t>Brybelly</w:t>
        </w:r>
        <w:proofErr w:type="spellEnd"/>
        <w:r w:rsidR="00FE7191">
          <w:rPr>
            <w:rStyle w:val="Hyperlink"/>
          </w:rPr>
          <w:t xml:space="preserve"> Triangle Shaped Hands-Free Playing Card </w:t>
        </w:r>
        <w:proofErr w:type="gramStart"/>
        <w:r w:rsidR="00FE7191">
          <w:rPr>
            <w:rStyle w:val="Hyperlink"/>
          </w:rPr>
          <w:t>Holder :</w:t>
        </w:r>
        <w:proofErr w:type="gramEnd"/>
        <w:r w:rsidR="00FE7191">
          <w:rPr>
            <w:rStyle w:val="Hyperlink"/>
          </w:rPr>
          <w:t xml:space="preserve"> Amazon.ca: Toys &amp; Games</w:t>
        </w:r>
      </w:hyperlink>
    </w:p>
    <w:p w14:paraId="7339CC51" w14:textId="2B471459" w:rsidR="00457C5C" w:rsidRDefault="00457C5C" w:rsidP="00457C5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510A79" wp14:editId="30BB29F0">
            <wp:extent cx="1619134" cy="1168400"/>
            <wp:effectExtent l="0" t="0" r="635" b="0"/>
            <wp:docPr id="3" name="Picture 3" descr="Commercial hand held card holders of various colours and triangular in shap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ommercial hand held card holders of various colours and triangular in shape. "/>
                    <pic:cNvPicPr/>
                  </pic:nvPicPr>
                  <pic:blipFill rotWithShape="1">
                    <a:blip r:embed="rId11"/>
                    <a:srcRect l="55128" t="31169" r="26496" b="21692"/>
                    <a:stretch/>
                  </pic:blipFill>
                  <pic:spPr bwMode="auto">
                    <a:xfrm>
                      <a:off x="0" y="0"/>
                      <a:ext cx="1620000" cy="116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A8ED" w14:textId="649D2633" w:rsidR="00A304CF" w:rsidRDefault="000678A4" w:rsidP="00A304CF">
      <w:pPr>
        <w:pStyle w:val="Heading2"/>
        <w:rPr>
          <w:lang w:val="en-US"/>
        </w:rPr>
      </w:pPr>
      <w:r>
        <w:rPr>
          <w:lang w:val="en-US"/>
        </w:rPr>
        <w:t>Tabletop</w:t>
      </w:r>
      <w:r w:rsidR="00A304CF">
        <w:rPr>
          <w:lang w:val="en-US"/>
        </w:rPr>
        <w:t xml:space="preserve"> Holders</w:t>
      </w:r>
    </w:p>
    <w:p w14:paraId="5B91B9BB" w14:textId="776A6199" w:rsidR="000678A4" w:rsidRDefault="000678A4" w:rsidP="000678A4">
      <w:pPr>
        <w:rPr>
          <w:lang w:val="en-US"/>
        </w:rPr>
      </w:pPr>
      <w:r>
        <w:rPr>
          <w:lang w:val="en-US"/>
        </w:rPr>
        <w:t>The other common type</w:t>
      </w:r>
      <w:r w:rsidR="00EA4193">
        <w:rPr>
          <w:lang w:val="en-US"/>
        </w:rPr>
        <w:t xml:space="preserve"> is the tabletop holder. This allows cards to be held hands free but requires a table or surface to be placed on. </w:t>
      </w:r>
      <w:r w:rsidR="000134D7">
        <w:rPr>
          <w:lang w:val="en-US"/>
        </w:rPr>
        <w:t>They cost arou</w:t>
      </w:r>
      <w:r w:rsidR="005C4E5F">
        <w:rPr>
          <w:lang w:val="en-US"/>
        </w:rPr>
        <w:t xml:space="preserve">nd $25 for a set and are targeted </w:t>
      </w:r>
      <w:r w:rsidR="00A35378">
        <w:rPr>
          <w:lang w:val="en-US"/>
        </w:rPr>
        <w:t xml:space="preserve">to aid users with arthritis. </w:t>
      </w:r>
    </w:p>
    <w:p w14:paraId="78440A48" w14:textId="64588D65" w:rsidR="00A35378" w:rsidRDefault="00000000" w:rsidP="000678A4">
      <w:pPr>
        <w:rPr>
          <w:lang w:val="en-US"/>
        </w:rPr>
      </w:pPr>
      <w:hyperlink r:id="rId12" w:history="1">
        <w:r w:rsidR="00A35378">
          <w:rPr>
            <w:rStyle w:val="Hyperlink"/>
          </w:rPr>
          <w:t>Playing Card Holder Tray Great for Seniors &amp; Kids Hands Free Playing Card Holders (Set of 4), Standard Playing Card Decks - Amazon Canada</w:t>
        </w:r>
      </w:hyperlink>
    </w:p>
    <w:p w14:paraId="7AD01923" w14:textId="77777777" w:rsidR="00A35378" w:rsidRDefault="00A35378" w:rsidP="005C3601">
      <w:pPr>
        <w:jc w:val="center"/>
        <w:rPr>
          <w:noProof/>
        </w:rPr>
      </w:pPr>
    </w:p>
    <w:p w14:paraId="50D8C25F" w14:textId="77777777" w:rsidR="00A35378" w:rsidRDefault="00A35378" w:rsidP="005C3601">
      <w:pPr>
        <w:jc w:val="center"/>
        <w:rPr>
          <w:noProof/>
        </w:rPr>
      </w:pPr>
    </w:p>
    <w:p w14:paraId="269B9989" w14:textId="0C69C5DF" w:rsidR="005C3601" w:rsidRPr="000678A4" w:rsidRDefault="005C3601" w:rsidP="005C36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E43778" wp14:editId="732C5774">
            <wp:extent cx="1492030" cy="1346200"/>
            <wp:effectExtent l="0" t="0" r="0" b="6350"/>
            <wp:docPr id="4" name="Picture 4" descr="Blue commercial table top card holders, holding various playing cards.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lue commercial table top card holders, holding various playing cards.  "/>
                    <pic:cNvPicPr/>
                  </pic:nvPicPr>
                  <pic:blipFill rotWithShape="1">
                    <a:blip r:embed="rId13"/>
                    <a:srcRect l="64063" t="31699" r="22665" b="25729"/>
                    <a:stretch/>
                  </pic:blipFill>
                  <pic:spPr bwMode="auto">
                    <a:xfrm>
                      <a:off x="0" y="0"/>
                      <a:ext cx="1494693" cy="134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BD6EF" w14:textId="148623D3" w:rsidR="007163B9" w:rsidRDefault="007163B9" w:rsidP="00E52C42">
      <w:pPr>
        <w:pStyle w:val="Heading1"/>
      </w:pPr>
      <w:r>
        <w:lastRenderedPageBreak/>
        <w:t>Requirements</w:t>
      </w:r>
    </w:p>
    <w:p w14:paraId="3726DC84" w14:textId="77777777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003A0562">
        <w:tc>
          <w:tcPr>
            <w:tcW w:w="704" w:type="dxa"/>
          </w:tcPr>
          <w:p w14:paraId="68E68194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0024760C" w:rsidR="00CD4D9D" w:rsidRPr="00340953" w:rsidRDefault="005E6DB7" w:rsidP="003A0562">
            <w:pPr>
              <w:rPr>
                <w:lang w:val="en-US"/>
              </w:rPr>
            </w:pPr>
            <w:r>
              <w:rPr>
                <w:lang w:val="en-US"/>
              </w:rPr>
              <w:t xml:space="preserve">Make it easier for </w:t>
            </w:r>
            <w:r w:rsidR="006B4223">
              <w:rPr>
                <w:lang w:val="en-US"/>
              </w:rPr>
              <w:t>users with limited</w:t>
            </w:r>
            <w:r w:rsidR="003D5293">
              <w:rPr>
                <w:lang w:val="en-US"/>
              </w:rPr>
              <w:t xml:space="preserve"> </w:t>
            </w:r>
            <w:r w:rsidR="006B4223">
              <w:rPr>
                <w:lang w:val="en-US"/>
              </w:rPr>
              <w:t>dexterity hold playing cards</w:t>
            </w:r>
          </w:p>
        </w:tc>
      </w:tr>
      <w:tr w:rsidR="00CD4D9D" w:rsidRPr="00340953" w14:paraId="795B67D6" w14:textId="77777777" w:rsidTr="003A0562">
        <w:tc>
          <w:tcPr>
            <w:tcW w:w="704" w:type="dxa"/>
          </w:tcPr>
          <w:p w14:paraId="4A2E87AA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G02</w:t>
            </w:r>
          </w:p>
        </w:tc>
        <w:tc>
          <w:tcPr>
            <w:tcW w:w="8646" w:type="dxa"/>
          </w:tcPr>
          <w:p w14:paraId="76175D18" w14:textId="0639C28E" w:rsidR="00CD4D9D" w:rsidRPr="00340953" w:rsidRDefault="00AC0945" w:rsidP="003A0562">
            <w:pPr>
              <w:rPr>
                <w:lang w:val="en-US"/>
              </w:rPr>
            </w:pPr>
            <w:r>
              <w:rPr>
                <w:lang w:val="en-US"/>
              </w:rPr>
              <w:t>Assist recreation and leisure</w:t>
            </w:r>
          </w:p>
        </w:tc>
      </w:tr>
    </w:tbl>
    <w:p w14:paraId="4C56B4D1" w14:textId="77777777" w:rsidR="00CD4D9D" w:rsidRDefault="00CD4D9D" w:rsidP="00CD4D9D">
      <w:pPr>
        <w:pStyle w:val="Heading2"/>
      </w:pPr>
      <w:r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"/>
        <w:gridCol w:w="8809"/>
      </w:tblGrid>
      <w:tr w:rsidR="00CD4D9D" w:rsidRPr="008B5CDF" w14:paraId="2C0D29E8" w14:textId="77777777" w:rsidTr="003A0562">
        <w:tc>
          <w:tcPr>
            <w:tcW w:w="421" w:type="dxa"/>
          </w:tcPr>
          <w:p w14:paraId="3563910A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929" w:type="dxa"/>
          </w:tcPr>
          <w:p w14:paraId="47C001AD" w14:textId="71C94795" w:rsidR="00CD4D9D" w:rsidRPr="008B5CDF" w:rsidRDefault="003422BC" w:rsidP="003A0562">
            <w:r>
              <w:t>Cards should be</w:t>
            </w:r>
            <w:r w:rsidR="00956B4A">
              <w:t xml:space="preserve"> kept</w:t>
            </w:r>
            <w:r w:rsidR="00322234">
              <w:t xml:space="preserve"> </w:t>
            </w:r>
            <w:r w:rsidR="0052544C">
              <w:t>hidden from other players</w:t>
            </w:r>
          </w:p>
        </w:tc>
      </w:tr>
      <w:tr w:rsidR="00CD4D9D" w:rsidRPr="008B5CDF" w14:paraId="321E6EDE" w14:textId="77777777" w:rsidTr="003A0562">
        <w:tc>
          <w:tcPr>
            <w:tcW w:w="421" w:type="dxa"/>
          </w:tcPr>
          <w:p w14:paraId="100D7DE1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2</w:t>
            </w:r>
          </w:p>
        </w:tc>
        <w:tc>
          <w:tcPr>
            <w:tcW w:w="8929" w:type="dxa"/>
          </w:tcPr>
          <w:p w14:paraId="70A2D6FC" w14:textId="7A8590EE" w:rsidR="00CD4D9D" w:rsidRPr="008B5CDF" w:rsidRDefault="003422BC" w:rsidP="003A0562">
            <w:r>
              <w:t>Cards should</w:t>
            </w:r>
            <w:r w:rsidR="00CF1113">
              <w:t xml:space="preserve"> still</w:t>
            </w:r>
            <w:r>
              <w:t xml:space="preserve"> be</w:t>
            </w:r>
            <w:r w:rsidR="002D604D">
              <w:t xml:space="preserve"> </w:t>
            </w:r>
            <w:r>
              <w:t xml:space="preserve">accessible </w:t>
            </w:r>
            <w:r w:rsidR="00C76768">
              <w:t>when</w:t>
            </w:r>
            <w:r w:rsidR="00F9359D">
              <w:t xml:space="preserve"> </w:t>
            </w:r>
            <w:r w:rsidR="002D604D">
              <w:t>holder is full</w:t>
            </w:r>
          </w:p>
        </w:tc>
      </w:tr>
      <w:tr w:rsidR="00CD4D9D" w:rsidRPr="008B5CDF" w14:paraId="468B3B25" w14:textId="77777777" w:rsidTr="003A0562">
        <w:tc>
          <w:tcPr>
            <w:tcW w:w="421" w:type="dxa"/>
          </w:tcPr>
          <w:p w14:paraId="54901516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3</w:t>
            </w:r>
          </w:p>
        </w:tc>
        <w:tc>
          <w:tcPr>
            <w:tcW w:w="8929" w:type="dxa"/>
          </w:tcPr>
          <w:p w14:paraId="3685D00C" w14:textId="2AEA0FD2" w:rsidR="00CD4D9D" w:rsidRPr="008B5CDF" w:rsidRDefault="00F9359D" w:rsidP="003A0562">
            <w:r>
              <w:t xml:space="preserve">Holder must be stable </w:t>
            </w:r>
            <w:r w:rsidR="002D604D">
              <w:t xml:space="preserve">enough </w:t>
            </w:r>
            <w:r>
              <w:t xml:space="preserve">to </w:t>
            </w:r>
            <w:r w:rsidR="002D604D">
              <w:t>not tip over</w:t>
            </w:r>
          </w:p>
        </w:tc>
      </w:tr>
      <w:tr w:rsidR="004B7B20" w:rsidRPr="008B5CDF" w14:paraId="3B23B6E9" w14:textId="77777777" w:rsidTr="003A0562">
        <w:tc>
          <w:tcPr>
            <w:tcW w:w="421" w:type="dxa"/>
          </w:tcPr>
          <w:p w14:paraId="665B7109" w14:textId="4D740A75" w:rsidR="004B7B20" w:rsidRPr="008B5CDF" w:rsidRDefault="004B7B20" w:rsidP="003A0562">
            <w:r>
              <w:t>F04</w:t>
            </w:r>
          </w:p>
        </w:tc>
        <w:tc>
          <w:tcPr>
            <w:tcW w:w="8929" w:type="dxa"/>
          </w:tcPr>
          <w:p w14:paraId="5D0C479A" w14:textId="4259BF10" w:rsidR="004B7B20" w:rsidRDefault="004B7B20" w:rsidP="003A0562">
            <w:r>
              <w:t>Must be easy to place and take cards from holder</w:t>
            </w:r>
          </w:p>
        </w:tc>
      </w:tr>
      <w:tr w:rsidR="00162174" w:rsidRPr="008B5CDF" w14:paraId="5F942DF5" w14:textId="77777777" w:rsidTr="003A0562">
        <w:tc>
          <w:tcPr>
            <w:tcW w:w="421" w:type="dxa"/>
          </w:tcPr>
          <w:p w14:paraId="2E085752" w14:textId="77777777" w:rsidR="00162174" w:rsidRDefault="00162174" w:rsidP="003A0562"/>
        </w:tc>
        <w:tc>
          <w:tcPr>
            <w:tcW w:w="8929" w:type="dxa"/>
          </w:tcPr>
          <w:p w14:paraId="110A9F76" w14:textId="7E566CF9" w:rsidR="00162174" w:rsidRDefault="00162174" w:rsidP="003A0562">
            <w:r>
              <w:t>(How many cards should it hold?)</w:t>
            </w:r>
          </w:p>
        </w:tc>
      </w:tr>
    </w:tbl>
    <w:p w14:paraId="5D5A0EB3" w14:textId="77777777" w:rsidR="00CD4D9D" w:rsidRDefault="00CD4D9D" w:rsidP="00CD4D9D">
      <w:pPr>
        <w:pStyle w:val="Heading2"/>
      </w:pPr>
      <w:r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CD4D9D" w:rsidRPr="008B5CDF" w14:paraId="5C11D60B" w14:textId="77777777" w:rsidTr="003A0562">
        <w:tc>
          <w:tcPr>
            <w:tcW w:w="683" w:type="dxa"/>
          </w:tcPr>
          <w:p w14:paraId="62F2CFFA" w14:textId="77777777" w:rsidR="00CD4D9D" w:rsidRPr="008B5CDF" w:rsidRDefault="00CD4D9D" w:rsidP="003A0562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182199B1" w14:textId="45BD7E78" w:rsidR="00CD4D9D" w:rsidRPr="008B5CDF" w:rsidRDefault="00D30084" w:rsidP="003A0562">
            <w:r>
              <w:t>Should be eas</w:t>
            </w:r>
            <w:r w:rsidR="00295598">
              <w:t>y to clean</w:t>
            </w:r>
          </w:p>
        </w:tc>
      </w:tr>
      <w:tr w:rsidR="00CD4D9D" w:rsidRPr="008B5CDF" w14:paraId="0E012129" w14:textId="77777777" w:rsidTr="003A0562">
        <w:tc>
          <w:tcPr>
            <w:tcW w:w="683" w:type="dxa"/>
          </w:tcPr>
          <w:p w14:paraId="334D4D6C" w14:textId="77777777" w:rsidR="00CD4D9D" w:rsidRDefault="00CD4D9D" w:rsidP="003A0562">
            <w:r>
              <w:t>NF02</w:t>
            </w:r>
          </w:p>
        </w:tc>
        <w:tc>
          <w:tcPr>
            <w:tcW w:w="8667" w:type="dxa"/>
          </w:tcPr>
          <w:p w14:paraId="379FF184" w14:textId="4A2273E9" w:rsidR="00CD4D9D" w:rsidRPr="61B9F895" w:rsidRDefault="003C1A86" w:rsidP="003A0562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Capable of holding various sized cards</w:t>
            </w:r>
          </w:p>
        </w:tc>
      </w:tr>
    </w:tbl>
    <w:p w14:paraId="1317C9F8" w14:textId="77777777" w:rsidR="00CD4D9D" w:rsidRDefault="00CD4D9D" w:rsidP="00CD4D9D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CD4D9D" w:rsidRPr="008B5CDF" w14:paraId="43CC1AE3" w14:textId="77777777" w:rsidTr="003A0562">
        <w:tc>
          <w:tcPr>
            <w:tcW w:w="557" w:type="dxa"/>
          </w:tcPr>
          <w:p w14:paraId="12ABEDF6" w14:textId="77777777" w:rsidR="00CD4D9D" w:rsidRPr="008B5CDF" w:rsidRDefault="00CD4D9D" w:rsidP="003A0562">
            <w:r>
              <w:t>C0</w:t>
            </w:r>
            <w:r w:rsidRPr="008B5CDF">
              <w:t>1</w:t>
            </w:r>
          </w:p>
        </w:tc>
        <w:tc>
          <w:tcPr>
            <w:tcW w:w="8793" w:type="dxa"/>
          </w:tcPr>
          <w:p w14:paraId="68D4B90D" w14:textId="5019E961" w:rsidR="00CD4D9D" w:rsidRPr="008B5CDF" w:rsidRDefault="00164867" w:rsidP="003A0562">
            <w:r>
              <w:t>Must be printable on standard sized 3D printers</w:t>
            </w:r>
          </w:p>
        </w:tc>
      </w:tr>
    </w:tbl>
    <w:p w14:paraId="32DB289A" w14:textId="47A71F41" w:rsidR="00B61968" w:rsidRPr="00B61968" w:rsidRDefault="00FA513C" w:rsidP="00B61968">
      <w:pPr>
        <w:pStyle w:val="Heading1"/>
      </w:pPr>
      <w:r>
        <w:t>Existing Designs</w:t>
      </w:r>
    </w:p>
    <w:p w14:paraId="280FB19E" w14:textId="07C02075" w:rsidR="27885C1F" w:rsidRDefault="27885C1F" w:rsidP="1B1F8311">
      <w:r w:rsidRPr="1B1F8311">
        <w:rPr>
          <w:rFonts w:ascii="Calibri" w:eastAsia="Calibri" w:hAnsi="Calibri" w:cs="Calibri"/>
          <w:lang w:val="en-US"/>
        </w:rPr>
        <w:t>Feedback was gathered from users with various degrees of hand dexterity challenges.</w:t>
      </w:r>
    </w:p>
    <w:p w14:paraId="79C3B470" w14:textId="2FE77268" w:rsidR="00E900D4" w:rsidRDefault="00E900D4" w:rsidP="00E900D4">
      <w:pPr>
        <w:pStyle w:val="Heading2"/>
        <w:tabs>
          <w:tab w:val="left" w:pos="3390"/>
        </w:tabs>
      </w:pPr>
      <w:r>
        <w:t>Mult</w:t>
      </w:r>
      <w:r w:rsidR="00D200EC">
        <w:t>i</w:t>
      </w:r>
      <w:r>
        <w:t>-T</w:t>
      </w:r>
      <w:r w:rsidR="00D200EC">
        <w:t>ie</w:t>
      </w:r>
      <w:r>
        <w:t xml:space="preserve">r Card Holder </w:t>
      </w:r>
      <w:r w:rsidR="003B41C1">
        <w:t>-</w:t>
      </w:r>
      <w:r>
        <w:t xml:space="preserve"> User Test</w:t>
      </w:r>
      <w:r w:rsidR="008F11B6">
        <w:t xml:space="preserve"> 1</w:t>
      </w:r>
    </w:p>
    <w:p w14:paraId="63EE2C10" w14:textId="3799C9F9" w:rsidR="00E900D4" w:rsidRDefault="00E900D4" w:rsidP="00E900D4">
      <w:r>
        <w:t xml:space="preserve">This design allows for four rows of cards to be held with a slight curve. This offers enough room to hold an entire standard deck of cards: one full suit (13) per row. </w:t>
      </w:r>
      <w:r w:rsidR="00CE73B1">
        <w:t xml:space="preserve">However, it did </w:t>
      </w:r>
      <w:r>
        <w:t xml:space="preserve">not encompass the required user accessibility. </w:t>
      </w:r>
      <w:r w:rsidR="00C57C1B">
        <w:t xml:space="preserve">Users </w:t>
      </w:r>
      <w:r>
        <w:t xml:space="preserve">found it </w:t>
      </w:r>
      <w:r w:rsidR="00F15380">
        <w:t xml:space="preserve">too </w:t>
      </w:r>
      <w:r>
        <w:t xml:space="preserve">difficult to access and place cards </w:t>
      </w:r>
      <w:r w:rsidR="00F15380">
        <w:t>among the multiple crowded rows.</w:t>
      </w:r>
      <w:r>
        <w:t xml:space="preserve"> </w:t>
      </w:r>
      <w:r w:rsidR="00C57C1B">
        <w:t xml:space="preserve">Singles tiered card holders </w:t>
      </w:r>
      <w:r w:rsidR="00E5375A">
        <w:t>will be the ideal approach.</w:t>
      </w:r>
    </w:p>
    <w:p w14:paraId="221142B3" w14:textId="3244A251" w:rsidR="004E2EFC" w:rsidRDefault="00B951F4" w:rsidP="00B951F4">
      <w:pPr>
        <w:jc w:val="center"/>
      </w:pPr>
      <w:ins w:id="1" w:author="Erik Steinthorson" w:date="2022-10-28T10:51:00Z">
        <w:r>
          <w:rPr>
            <w:noProof/>
          </w:rPr>
          <w:drawing>
            <wp:inline distT="0" distB="0" distL="0" distR="0" wp14:anchorId="0E13C6B6" wp14:editId="298769FC">
              <wp:extent cx="1905000" cy="1472937"/>
              <wp:effectExtent l="0" t="0" r="0" b="0"/>
              <wp:docPr id="5" name="Picture 5" descr="A green 4 row cards holder displaying many playing cards. 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A green 4 row cards holder displaying many playing cards. "/>
                      <pic:cNvPicPr/>
                    </pic:nvPicPr>
                    <pic:blipFill rotWithShape="1">
                      <a:blip r:embed="rId14"/>
                      <a:srcRect l="62250" t="18968" r="20494" b="33600"/>
                      <a:stretch/>
                    </pic:blipFill>
                    <pic:spPr bwMode="auto">
                      <a:xfrm>
                        <a:off x="0" y="0"/>
                        <a:ext cx="1918503" cy="148337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1A72BCC" w14:textId="77777777" w:rsidR="00C25B05" w:rsidRDefault="00C25B05" w:rsidP="00B951F4">
      <w:pPr>
        <w:jc w:val="center"/>
      </w:pPr>
    </w:p>
    <w:p w14:paraId="580F9317" w14:textId="1D18D0A9" w:rsidR="00E900D4" w:rsidRDefault="00C25B05" w:rsidP="00E900D4">
      <w:pPr>
        <w:rPr>
          <w:rStyle w:val="Hyperlink"/>
        </w:rPr>
      </w:pPr>
      <w:r>
        <w:t xml:space="preserve">Source: </w:t>
      </w:r>
      <w:hyperlink r:id="rId15">
        <w:r w:rsidR="00E900D4" w:rsidRPr="1B1F8311">
          <w:rPr>
            <w:rStyle w:val="Hyperlink"/>
          </w:rPr>
          <w:t xml:space="preserve">Full Size Playing Card Holder by Djones1t - </w:t>
        </w:r>
        <w:proofErr w:type="spellStart"/>
        <w:r w:rsidR="00E900D4" w:rsidRPr="1B1F8311">
          <w:rPr>
            <w:rStyle w:val="Hyperlink"/>
          </w:rPr>
          <w:t>Thingiverse</w:t>
        </w:r>
        <w:proofErr w:type="spellEnd"/>
      </w:hyperlink>
    </w:p>
    <w:p w14:paraId="0180F3CC" w14:textId="4E562104" w:rsidR="002A7495" w:rsidRDefault="00C25B05" w:rsidP="00E900D4">
      <w:r>
        <w:lastRenderedPageBreak/>
        <w:t xml:space="preserve">Licence: </w:t>
      </w:r>
      <w:hyperlink r:id="rId16" w:history="1">
        <w:r>
          <w:rPr>
            <w:rStyle w:val="Hyperlink"/>
          </w:rPr>
          <w:t>Creative Commons — Attribution 4.0 International — CC BY 4.0</w:t>
        </w:r>
      </w:hyperlink>
    </w:p>
    <w:p w14:paraId="688AC9D2" w14:textId="3919FD11" w:rsidR="00E900D4" w:rsidRDefault="00E900D4" w:rsidP="00E900D4">
      <w:pPr>
        <w:pStyle w:val="Heading2"/>
      </w:pPr>
      <w:r>
        <w:t xml:space="preserve">Single </w:t>
      </w:r>
      <w:r w:rsidR="00585C18">
        <w:t>T</w:t>
      </w:r>
      <w:r w:rsidR="00D200EC">
        <w:t>ier</w:t>
      </w:r>
      <w:r>
        <w:t xml:space="preserve"> Card Holder</w:t>
      </w:r>
      <w:r w:rsidR="003B41C1">
        <w:t xml:space="preserve"> </w:t>
      </w:r>
      <w:r>
        <w:t>- User Test</w:t>
      </w:r>
      <w:r w:rsidR="008F11B6">
        <w:t xml:space="preserve"> 2</w:t>
      </w:r>
    </w:p>
    <w:p w14:paraId="38980F8B" w14:textId="7836C983" w:rsidR="00EB3DD7" w:rsidRDefault="00E900D4" w:rsidP="00E900D4">
      <w:r>
        <w:t>This single layer</w:t>
      </w:r>
      <w:r w:rsidR="00352CD0">
        <w:t xml:space="preserve"> card</w:t>
      </w:r>
      <w:r>
        <w:t xml:space="preserve"> holder </w:t>
      </w:r>
      <w:r w:rsidR="00F14F12">
        <w:t>curves</w:t>
      </w:r>
      <w:r w:rsidR="001F0013">
        <w:t xml:space="preserve"> to angle the cards towards the users and holds the cards in a tilted back position.</w:t>
      </w:r>
      <w:r>
        <w:t xml:space="preserve"> After testing, users found the single layer to be ideal</w:t>
      </w:r>
      <w:r w:rsidR="00EA515B">
        <w:t xml:space="preserve"> for their accessible needs</w:t>
      </w:r>
      <w:r>
        <w:t xml:space="preserve"> but found </w:t>
      </w:r>
      <w:r w:rsidR="00BF0DFE">
        <w:t xml:space="preserve">this design </w:t>
      </w:r>
      <w:r>
        <w:t>too small</w:t>
      </w:r>
      <w:r w:rsidR="00D7340A">
        <w:t>.</w:t>
      </w:r>
      <w:r>
        <w:t xml:space="preserve"> </w:t>
      </w:r>
      <w:r w:rsidR="00D7340A">
        <w:t>The holder became too crowded</w:t>
      </w:r>
      <w:r w:rsidR="00594BAF">
        <w:t xml:space="preserve"> when loaded up with cards.</w:t>
      </w:r>
      <w:r>
        <w:t xml:space="preserve"> </w:t>
      </w:r>
    </w:p>
    <w:p w14:paraId="3204CD9D" w14:textId="7D50C258" w:rsidR="005039F9" w:rsidRDefault="005039F9" w:rsidP="005039F9">
      <w:pPr>
        <w:jc w:val="center"/>
      </w:pPr>
      <w:r>
        <w:rPr>
          <w:noProof/>
        </w:rPr>
        <w:drawing>
          <wp:inline distT="0" distB="0" distL="0" distR="0" wp14:anchorId="1E3CA0A8" wp14:editId="7269459B">
            <wp:extent cx="2256423" cy="1691376"/>
            <wp:effectExtent l="0" t="0" r="0" b="4445"/>
            <wp:docPr id="7" name="Picture 7" descr="A small 3D printed single row playing cards holding various card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mall 3D printed single row playing cards holding various cards."/>
                    <pic:cNvPicPr/>
                  </pic:nvPicPr>
                  <pic:blipFill rotWithShape="1">
                    <a:blip r:embed="rId17"/>
                    <a:srcRect l="62250" t="18659" r="20313" b="34877"/>
                    <a:stretch/>
                  </pic:blipFill>
                  <pic:spPr bwMode="auto">
                    <a:xfrm>
                      <a:off x="0" y="0"/>
                      <a:ext cx="2268954" cy="170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CBD66" w14:textId="1D323DE1" w:rsidR="008C75C2" w:rsidRDefault="00C25B05" w:rsidP="008C75C2">
      <w:pPr>
        <w:rPr>
          <w:rStyle w:val="Hyperlink"/>
        </w:rPr>
      </w:pPr>
      <w:r>
        <w:t xml:space="preserve">Source: </w:t>
      </w:r>
      <w:hyperlink r:id="rId18" w:history="1">
        <w:r w:rsidR="00E900D4">
          <w:rPr>
            <w:rStyle w:val="Hyperlink"/>
          </w:rPr>
          <w:t xml:space="preserve">Playing Card Holder - Holds your cards for you while you play! by muzz64 - </w:t>
        </w:r>
        <w:proofErr w:type="spellStart"/>
        <w:r w:rsidR="00E900D4">
          <w:rPr>
            <w:rStyle w:val="Hyperlink"/>
          </w:rPr>
          <w:t>Thingiverse</w:t>
        </w:r>
        <w:proofErr w:type="spellEnd"/>
      </w:hyperlink>
    </w:p>
    <w:p w14:paraId="2A069233" w14:textId="4857FAC5" w:rsidR="00C25B05" w:rsidRPr="00763273" w:rsidRDefault="00C25B05" w:rsidP="008C75C2">
      <w:r>
        <w:t xml:space="preserve">Licence: </w:t>
      </w:r>
      <w:hyperlink r:id="rId19" w:history="1">
        <w:r>
          <w:rPr>
            <w:rStyle w:val="Hyperlink"/>
          </w:rPr>
          <w:t>Creative Commons — Attribution 4.0 International — CC BY 4.0</w:t>
        </w:r>
      </w:hyperlink>
    </w:p>
    <w:p w14:paraId="2B1E68D0" w14:textId="632CDFA6" w:rsidR="00E900D4" w:rsidRDefault="00A5353B" w:rsidP="005A6D42">
      <w:pPr>
        <w:pStyle w:val="Heading1"/>
      </w:pPr>
      <w:r>
        <w:t>Other Design Considerations</w:t>
      </w:r>
    </w:p>
    <w:p w14:paraId="78B3B984" w14:textId="3DF67604" w:rsidR="00565793" w:rsidRDefault="00D237AB" w:rsidP="00EB3735">
      <w:pPr>
        <w:rPr>
          <w:rStyle w:val="Heading2Char"/>
        </w:rPr>
      </w:pPr>
      <w:r>
        <w:rPr>
          <w:rStyle w:val="Heading2Char"/>
        </w:rPr>
        <w:t>Holder</w:t>
      </w:r>
      <w:r w:rsidR="008F11B6" w:rsidRPr="00ED7DF2">
        <w:rPr>
          <w:rStyle w:val="Heading2Char"/>
        </w:rPr>
        <w:t xml:space="preserve"> 1</w:t>
      </w:r>
      <w:r w:rsidR="00565793">
        <w:rPr>
          <w:rStyle w:val="Heading2Char"/>
        </w:rPr>
        <w:t xml:space="preserve"> – Extra Wide Playing Card Holder</w:t>
      </w:r>
    </w:p>
    <w:p w14:paraId="2B7F772D" w14:textId="4B8FBB4A" w:rsidR="00C23A52" w:rsidRPr="00EB3735" w:rsidRDefault="002364CD" w:rsidP="002364CD">
      <w:pPr>
        <w:jc w:val="center"/>
        <w:rPr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6410DEAC" wp14:editId="63AF99EC">
            <wp:extent cx="2669125" cy="1432383"/>
            <wp:effectExtent l="0" t="0" r="0" b="0"/>
            <wp:docPr id="8" name="Picture 8" descr="A large 3D printed single row cards holder displaying various ca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large 3D printed single row cards holder displaying various cards"/>
                    <pic:cNvPicPr/>
                  </pic:nvPicPr>
                  <pic:blipFill rotWithShape="1">
                    <a:blip r:embed="rId20"/>
                    <a:srcRect l="61894" t="25615" r="20048" b="39935"/>
                    <a:stretch/>
                  </pic:blipFill>
                  <pic:spPr bwMode="auto">
                    <a:xfrm>
                      <a:off x="0" y="0"/>
                      <a:ext cx="2686039" cy="144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4334" w14:textId="319ECE7C" w:rsidR="00ED7DF2" w:rsidRDefault="00ED7DF2" w:rsidP="00ED7DF2">
      <w:pPr>
        <w:pStyle w:val="ListParagraph"/>
        <w:numPr>
          <w:ilvl w:val="0"/>
          <w:numId w:val="2"/>
        </w:numPr>
      </w:pPr>
      <w:r>
        <w:t xml:space="preserve">Designed to be the maximum size for </w:t>
      </w:r>
      <w:r w:rsidR="0019189B">
        <w:t>the</w:t>
      </w:r>
      <w:r>
        <w:t xml:space="preserve"> </w:t>
      </w:r>
      <w:r w:rsidR="0019189B">
        <w:t>Prusa MK3</w:t>
      </w:r>
    </w:p>
    <w:p w14:paraId="2BCE53CC" w14:textId="77777777" w:rsidR="00F45090" w:rsidRDefault="00F45090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Must be scaled to 85% to fit on Ender3 bed</w:t>
      </w:r>
    </w:p>
    <w:p w14:paraId="6C29BE4C" w14:textId="6E38F25E" w:rsidR="00F45090" w:rsidRDefault="00FA0479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Functionality decreased due to scaling: </w:t>
      </w:r>
      <w:r w:rsidR="005B5BB2">
        <w:rPr>
          <w:rStyle w:val="Hyperlink"/>
          <w:color w:val="000000" w:themeColor="text1"/>
          <w:u w:val="none"/>
        </w:rPr>
        <w:t>c</w:t>
      </w:r>
      <w:r>
        <w:rPr>
          <w:rStyle w:val="Hyperlink"/>
          <w:color w:val="000000" w:themeColor="text1"/>
          <w:u w:val="none"/>
        </w:rPr>
        <w:t xml:space="preserve">ard slot </w:t>
      </w:r>
      <w:r w:rsidR="005B5BB2">
        <w:rPr>
          <w:rStyle w:val="Hyperlink"/>
          <w:color w:val="000000" w:themeColor="text1"/>
          <w:u w:val="none"/>
        </w:rPr>
        <w:t>quite narrow</w:t>
      </w:r>
    </w:p>
    <w:p w14:paraId="50AD84D9" w14:textId="717F7509" w:rsidR="00F45090" w:rsidRDefault="00F45090" w:rsidP="00F4509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5h 36m print time</w:t>
      </w:r>
    </w:p>
    <w:p w14:paraId="59553473" w14:textId="6FC33F69" w:rsidR="002B4E9E" w:rsidRPr="00F45090" w:rsidRDefault="002B4E9E" w:rsidP="00F45090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rStyle w:val="Hyperlink"/>
          <w:color w:val="000000" w:themeColor="text1"/>
          <w:u w:val="none"/>
        </w:rPr>
        <w:t xml:space="preserve">Single </w:t>
      </w:r>
      <w:r w:rsidR="007847CE">
        <w:rPr>
          <w:rStyle w:val="Hyperlink"/>
          <w:color w:val="000000" w:themeColor="text1"/>
          <w:u w:val="none"/>
        </w:rPr>
        <w:t xml:space="preserve">tier </w:t>
      </w:r>
    </w:p>
    <w:p w14:paraId="7E1A0D74" w14:textId="1CF51045" w:rsidR="006E2A92" w:rsidRDefault="00F45090" w:rsidP="006E2A92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Curved</w:t>
      </w:r>
      <w:r w:rsidR="00250FC0">
        <w:rPr>
          <w:rStyle w:val="Hyperlink"/>
          <w:color w:val="000000" w:themeColor="text1"/>
          <w:u w:val="none"/>
        </w:rPr>
        <w:t xml:space="preserve"> slightly towards user</w:t>
      </w:r>
    </w:p>
    <w:p w14:paraId="71A94BC4" w14:textId="13F9B72B" w:rsidR="00923A11" w:rsidRDefault="007524E7" w:rsidP="006E2A92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Holds cards </w:t>
      </w:r>
      <w:r w:rsidR="001201CC">
        <w:rPr>
          <w:rStyle w:val="Hyperlink"/>
          <w:color w:val="000000" w:themeColor="text1"/>
          <w:u w:val="none"/>
        </w:rPr>
        <w:t>slightly tilted back</w:t>
      </w:r>
    </w:p>
    <w:p w14:paraId="0CB36496" w14:textId="691B0A95" w:rsidR="00445180" w:rsidRPr="002C1C4C" w:rsidRDefault="00944F2D" w:rsidP="00445180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4 non-over lapping cards</w:t>
      </w:r>
      <w:r w:rsidRPr="00972A24">
        <w:rPr>
          <w:rStyle w:val="Hyperlink"/>
          <w:color w:val="000000" w:themeColor="text1"/>
          <w:u w:val="none"/>
        </w:rPr>
        <w:t xml:space="preserve"> and </w:t>
      </w:r>
      <w:r w:rsidR="00477221" w:rsidRPr="00972A24">
        <w:rPr>
          <w:rStyle w:val="Hyperlink"/>
          <w:color w:val="000000" w:themeColor="text1"/>
          <w:u w:val="none"/>
        </w:rPr>
        <w:t xml:space="preserve">approximately </w:t>
      </w:r>
      <w:r w:rsidR="00B94A22">
        <w:rPr>
          <w:rStyle w:val="Hyperlink"/>
          <w:color w:val="000000" w:themeColor="text1"/>
          <w:u w:val="none"/>
        </w:rPr>
        <w:t xml:space="preserve">a maximum of </w:t>
      </w:r>
      <w:r w:rsidR="00F87D00">
        <w:rPr>
          <w:rStyle w:val="Hyperlink"/>
          <w:color w:val="000000" w:themeColor="text1"/>
          <w:u w:val="none"/>
        </w:rPr>
        <w:t xml:space="preserve">18 </w:t>
      </w:r>
      <w:r w:rsidR="00FF7501">
        <w:rPr>
          <w:rStyle w:val="Hyperlink"/>
          <w:color w:val="000000" w:themeColor="text1"/>
          <w:u w:val="none"/>
        </w:rPr>
        <w:t xml:space="preserve">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7B468A36" w14:textId="77777777" w:rsidR="00C25B05" w:rsidRDefault="00C25B05" w:rsidP="00C25B05">
      <w:pPr>
        <w:rPr>
          <w:rStyle w:val="Hyperlink"/>
        </w:rPr>
      </w:pPr>
      <w:r>
        <w:rPr>
          <w:rStyle w:val="Hyperlink"/>
          <w:color w:val="000000" w:themeColor="text1"/>
          <w:u w:val="none"/>
        </w:rPr>
        <w:lastRenderedPageBreak/>
        <w:t xml:space="preserve">Source: </w:t>
      </w:r>
      <w:hyperlink r:id="rId21" w:history="1">
        <w:r>
          <w:rPr>
            <w:rStyle w:val="Hyperlink"/>
          </w:rPr>
          <w:t xml:space="preserve">Thing files for Extra Wide Playing Card Holder by abelsm2 - </w:t>
        </w:r>
        <w:proofErr w:type="spellStart"/>
        <w:r>
          <w:rPr>
            <w:rStyle w:val="Hyperlink"/>
          </w:rPr>
          <w:t>Thingiverse</w:t>
        </w:r>
        <w:proofErr w:type="spellEnd"/>
      </w:hyperlink>
    </w:p>
    <w:p w14:paraId="394D96C7" w14:textId="64536D1B" w:rsidR="00C25B05" w:rsidRPr="00C25B05" w:rsidRDefault="00C25B05" w:rsidP="00C25B05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2" w:history="1">
        <w:r w:rsidR="00F96ACB" w:rsidRPr="00A536AC">
          <w:rPr>
            <w:rStyle w:val="Hyperlink"/>
          </w:rPr>
          <w:t>Creative Commons</w:t>
        </w:r>
      </w:hyperlink>
    </w:p>
    <w:p w14:paraId="4CB4A6A6" w14:textId="1D36C3DD" w:rsidR="00565793" w:rsidRDefault="00D237AB" w:rsidP="00E8672F">
      <w:pPr>
        <w:pStyle w:val="Heading2"/>
      </w:pPr>
      <w:r>
        <w:t>Holder</w:t>
      </w:r>
      <w:r w:rsidR="008C0C23">
        <w:t xml:space="preserve"> 2</w:t>
      </w:r>
      <w:r w:rsidR="00565793">
        <w:t xml:space="preserve"> – Play</w:t>
      </w:r>
      <w:r w:rsidR="00FF45F9">
        <w:t>ing</w:t>
      </w:r>
      <w:r w:rsidR="00565793">
        <w:t xml:space="preserve"> Card Holder</w:t>
      </w:r>
    </w:p>
    <w:p w14:paraId="03A3B7C6" w14:textId="578E50A2" w:rsidR="00F77B98" w:rsidRPr="00F77B98" w:rsidRDefault="00F77B98" w:rsidP="00F77B98">
      <w:pPr>
        <w:jc w:val="center"/>
      </w:pPr>
      <w:r>
        <w:rPr>
          <w:noProof/>
        </w:rPr>
        <w:drawing>
          <wp:inline distT="0" distB="0" distL="0" distR="0" wp14:anchorId="09B83424" wp14:editId="7C8EE30B">
            <wp:extent cx="2415496" cy="1618261"/>
            <wp:effectExtent l="0" t="0" r="4445" b="1270"/>
            <wp:docPr id="9" name="Picture 9" descr="The side view of a blue single row cards hold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he side view of a blue single row cards holder. "/>
                    <pic:cNvPicPr/>
                  </pic:nvPicPr>
                  <pic:blipFill rotWithShape="1">
                    <a:blip r:embed="rId23"/>
                    <a:srcRect l="63584" t="25938" r="20756" b="36765"/>
                    <a:stretch/>
                  </pic:blipFill>
                  <pic:spPr bwMode="auto">
                    <a:xfrm>
                      <a:off x="0" y="0"/>
                      <a:ext cx="2423184" cy="162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FD61" w14:textId="4204D0C3" w:rsidR="000E7979" w:rsidRDefault="004C66AB" w:rsidP="005D2A5C">
      <w:pPr>
        <w:pStyle w:val="ListParagraph"/>
        <w:numPr>
          <w:ilvl w:val="0"/>
          <w:numId w:val="1"/>
        </w:numPr>
      </w:pPr>
      <w:r>
        <w:t>Must be scaled to 90% to fit on Ender3 bed</w:t>
      </w:r>
    </w:p>
    <w:p w14:paraId="1275B3E5" w14:textId="1BC90519" w:rsidR="00DD44FC" w:rsidRDefault="00DD44FC" w:rsidP="005D2A5C">
      <w:pPr>
        <w:pStyle w:val="ListParagraph"/>
        <w:numPr>
          <w:ilvl w:val="0"/>
          <w:numId w:val="1"/>
        </w:numPr>
      </w:pPr>
      <w:r>
        <w:t>Functionally still works great</w:t>
      </w:r>
      <w:r w:rsidR="00090476">
        <w:t xml:space="preserve"> while scaled</w:t>
      </w:r>
    </w:p>
    <w:p w14:paraId="57819454" w14:textId="3BEE4A05" w:rsidR="00EB3735" w:rsidRDefault="00EB3735" w:rsidP="005D2A5C">
      <w:pPr>
        <w:pStyle w:val="ListParagraph"/>
        <w:numPr>
          <w:ilvl w:val="0"/>
          <w:numId w:val="1"/>
        </w:numPr>
      </w:pPr>
      <w:r>
        <w:t>5h 41m print time</w:t>
      </w:r>
    </w:p>
    <w:p w14:paraId="3CA5270B" w14:textId="6F77863C" w:rsidR="007847CE" w:rsidRDefault="007847CE" w:rsidP="007847CE">
      <w:pPr>
        <w:pStyle w:val="ListParagraph"/>
        <w:numPr>
          <w:ilvl w:val="0"/>
          <w:numId w:val="1"/>
        </w:numPr>
      </w:pPr>
      <w:r>
        <w:t>Single tier</w:t>
      </w:r>
    </w:p>
    <w:p w14:paraId="7BF1A4DD" w14:textId="77777777" w:rsidR="002B4E9E" w:rsidRDefault="002B4E9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Curved slightly towards user</w:t>
      </w:r>
    </w:p>
    <w:p w14:paraId="004EB7A9" w14:textId="77777777" w:rsidR="002B4E9E" w:rsidRDefault="002B4E9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cards slightly tilted back</w:t>
      </w:r>
    </w:p>
    <w:p w14:paraId="128A06EE" w14:textId="3889BB24" w:rsidR="00F1627E" w:rsidRDefault="00F1627E" w:rsidP="002B4E9E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Wider base for stability</w:t>
      </w:r>
    </w:p>
    <w:p w14:paraId="732F2B7C" w14:textId="7CE21630" w:rsidR="007B5F3B" w:rsidRDefault="007B5F3B" w:rsidP="007B5F3B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Holds 4 non-over lapping cards</w:t>
      </w:r>
      <w:r w:rsidRPr="00972A24">
        <w:rPr>
          <w:rStyle w:val="Hyperlink"/>
          <w:color w:val="000000" w:themeColor="text1"/>
          <w:u w:val="none"/>
        </w:rPr>
        <w:t xml:space="preserve"> and approximately </w:t>
      </w:r>
      <w:r>
        <w:rPr>
          <w:rStyle w:val="Hyperlink"/>
          <w:color w:val="000000" w:themeColor="text1"/>
          <w:u w:val="none"/>
        </w:rPr>
        <w:t xml:space="preserve">a maximum of </w:t>
      </w:r>
      <w:r w:rsidR="00650A2F">
        <w:rPr>
          <w:rStyle w:val="Hyperlink"/>
          <w:color w:val="000000" w:themeColor="text1"/>
          <w:u w:val="none"/>
        </w:rPr>
        <w:t>20</w:t>
      </w:r>
      <w:r>
        <w:rPr>
          <w:rStyle w:val="Hyperlink"/>
          <w:color w:val="000000" w:themeColor="text1"/>
          <w:u w:val="none"/>
        </w:rPr>
        <w:t xml:space="preserve"> 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6AA66BD5" w14:textId="4D5AA1AC" w:rsidR="00FE0278" w:rsidRDefault="007B5F3B" w:rsidP="00FE0278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Interesting </w:t>
      </w:r>
      <w:r w:rsidR="00F15EDA">
        <w:rPr>
          <w:rStyle w:val="Hyperlink"/>
          <w:color w:val="000000" w:themeColor="text1"/>
          <w:u w:val="none"/>
        </w:rPr>
        <w:t xml:space="preserve">design with the rear wall being taller than the from </w:t>
      </w:r>
      <w:r w:rsidR="00963EDF">
        <w:rPr>
          <w:rStyle w:val="Hyperlink"/>
          <w:color w:val="000000" w:themeColor="text1"/>
          <w:u w:val="none"/>
        </w:rPr>
        <w:t>allowing cards to be ‘banked’ in</w:t>
      </w:r>
    </w:p>
    <w:p w14:paraId="200D333D" w14:textId="259D7FD4" w:rsidR="00321ADE" w:rsidRDefault="00013F17" w:rsidP="00390759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Notes: </w:t>
      </w:r>
      <w:r w:rsidR="005D6599">
        <w:rPr>
          <w:rStyle w:val="Hyperlink"/>
          <w:color w:val="000000" w:themeColor="text1"/>
          <w:u w:val="none"/>
        </w:rPr>
        <w:t>This would be a good design to get user feedback</w:t>
      </w:r>
      <w:r w:rsidR="00677152">
        <w:rPr>
          <w:rStyle w:val="Hyperlink"/>
          <w:color w:val="000000" w:themeColor="text1"/>
          <w:u w:val="none"/>
        </w:rPr>
        <w:t xml:space="preserve"> on</w:t>
      </w:r>
      <w:r w:rsidR="005D6599">
        <w:rPr>
          <w:rStyle w:val="Hyperlink"/>
          <w:color w:val="000000" w:themeColor="text1"/>
          <w:u w:val="none"/>
        </w:rPr>
        <w:t xml:space="preserve">. </w:t>
      </w:r>
      <w:r w:rsidR="00AB32B4">
        <w:rPr>
          <w:rStyle w:val="Hyperlink"/>
          <w:color w:val="000000" w:themeColor="text1"/>
          <w:u w:val="none"/>
        </w:rPr>
        <w:t xml:space="preserve">It </w:t>
      </w:r>
      <w:r w:rsidR="00BF3990" w:rsidRPr="00EF3AC2">
        <w:t>has</w:t>
      </w:r>
      <w:r w:rsidR="00BF3990">
        <w:rPr>
          <w:rStyle w:val="Hyperlink"/>
          <w:color w:val="000000" w:themeColor="text1"/>
          <w:u w:val="none"/>
        </w:rPr>
        <w:t xml:space="preserve"> the highest card capacity of the single tier holders considered</w:t>
      </w:r>
      <w:r w:rsidR="00677152">
        <w:rPr>
          <w:rStyle w:val="Hyperlink"/>
          <w:color w:val="000000" w:themeColor="text1"/>
          <w:u w:val="none"/>
        </w:rPr>
        <w:t>.</w:t>
      </w:r>
      <w:r w:rsidR="000D0E68">
        <w:rPr>
          <w:rStyle w:val="Hyperlink"/>
          <w:color w:val="000000" w:themeColor="text1"/>
          <w:u w:val="none"/>
        </w:rPr>
        <w:t xml:space="preserve"> </w:t>
      </w:r>
      <w:r w:rsidR="00677152">
        <w:rPr>
          <w:rStyle w:val="Hyperlink"/>
          <w:color w:val="000000" w:themeColor="text1"/>
          <w:u w:val="none"/>
        </w:rPr>
        <w:t>Its wide base make</w:t>
      </w:r>
      <w:r w:rsidR="00792AC8">
        <w:rPr>
          <w:rStyle w:val="Hyperlink"/>
          <w:color w:val="000000" w:themeColor="text1"/>
          <w:u w:val="none"/>
        </w:rPr>
        <w:t>s</w:t>
      </w:r>
      <w:r w:rsidR="00677152">
        <w:rPr>
          <w:rStyle w:val="Hyperlink"/>
          <w:color w:val="000000" w:themeColor="text1"/>
          <w:u w:val="none"/>
        </w:rPr>
        <w:t xml:space="preserve"> it very stable and almost hard to tip over.</w:t>
      </w:r>
      <w:r w:rsidR="00AB76FF">
        <w:rPr>
          <w:rStyle w:val="Hyperlink"/>
          <w:color w:val="000000" w:themeColor="text1"/>
          <w:u w:val="none"/>
        </w:rPr>
        <w:t xml:space="preserve"> </w:t>
      </w:r>
      <w:r w:rsidR="00B61171">
        <w:rPr>
          <w:rStyle w:val="Hyperlink"/>
          <w:color w:val="000000" w:themeColor="text1"/>
          <w:u w:val="none"/>
        </w:rPr>
        <w:t xml:space="preserve">It would also be interesting to see if users find this cross section more accessible. </w:t>
      </w:r>
    </w:p>
    <w:p w14:paraId="5DF369FA" w14:textId="1C908E98" w:rsidR="0091410C" w:rsidRPr="00EF3F62" w:rsidRDefault="0091410C" w:rsidP="00EF3F62">
      <w:pPr>
        <w:pStyle w:val="Heading2"/>
        <w:rPr>
          <w:rStyle w:val="Hyperlink"/>
          <w:rFonts w:asciiTheme="minorHAnsi" w:hAnsiTheme="minorHAnsi" w:cstheme="minorHAnsi"/>
          <w:b w:val="0"/>
          <w:bCs w:val="0"/>
          <w:color w:val="26225E" w:themeColor="accent1"/>
          <w:sz w:val="22"/>
          <w:szCs w:val="22"/>
          <w:u w:val="none"/>
        </w:rPr>
      </w:pPr>
      <w:r w:rsidRPr="0091410C">
        <w:rPr>
          <w:rStyle w:val="Hyperlink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u w:val="none"/>
        </w:rPr>
        <w:t>Source:</w:t>
      </w:r>
      <w:r w:rsidRPr="0091410C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hyperlink r:id="rId24" w:history="1"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Thing files for Playing Card Holder by </w:t>
        </w:r>
        <w:proofErr w:type="spellStart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skartz</w:t>
        </w:r>
        <w:proofErr w:type="spellEnd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 - </w:t>
        </w:r>
        <w:proofErr w:type="spellStart"/>
        <w:r w:rsidRPr="0091410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Thingiverse</w:t>
        </w:r>
        <w:proofErr w:type="spellEnd"/>
      </w:hyperlink>
    </w:p>
    <w:p w14:paraId="248DFFB3" w14:textId="45645573" w:rsidR="00D7518C" w:rsidRPr="00C25B05" w:rsidRDefault="00153A69" w:rsidP="00D7518C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5" w:history="1">
        <w:r w:rsidR="00F96ACB" w:rsidRPr="00A536AC">
          <w:rPr>
            <w:rStyle w:val="Hyperlink"/>
          </w:rPr>
          <w:t>Creative Commons</w:t>
        </w:r>
      </w:hyperlink>
    </w:p>
    <w:p w14:paraId="64A3BA3F" w14:textId="76972E98" w:rsidR="00D237AB" w:rsidRPr="00321ADE" w:rsidRDefault="00D237AB" w:rsidP="00153A69">
      <w:pPr>
        <w:rPr>
          <w:rStyle w:val="Hyperlink"/>
          <w:color w:val="000000" w:themeColor="text1"/>
          <w:u w:val="none"/>
        </w:rPr>
      </w:pPr>
    </w:p>
    <w:p w14:paraId="03E2849B" w14:textId="7AF48D58" w:rsidR="00565793" w:rsidRDefault="00D237AB" w:rsidP="00932468">
      <w:pPr>
        <w:pStyle w:val="Heading2"/>
      </w:pPr>
      <w:r>
        <w:t>Holder</w:t>
      </w:r>
      <w:r w:rsidR="008C0C23">
        <w:t xml:space="preserve"> 3</w:t>
      </w:r>
      <w:r w:rsidR="00565793">
        <w:t xml:space="preserve"> – Playing Cards Holder</w:t>
      </w:r>
    </w:p>
    <w:p w14:paraId="225323BC" w14:textId="12AF9E05" w:rsidR="00122122" w:rsidRDefault="007C055E" w:rsidP="005D2A5C">
      <w:pPr>
        <w:pStyle w:val="ListParagraph"/>
        <w:numPr>
          <w:ilvl w:val="0"/>
          <w:numId w:val="1"/>
        </w:numPr>
      </w:pPr>
      <w:r w:rsidRPr="007C055E">
        <w:t>Sized perfectly for Prusa Mini</w:t>
      </w:r>
      <w:r>
        <w:t xml:space="preserve"> (will fit on all maker printers)</w:t>
      </w:r>
    </w:p>
    <w:p w14:paraId="207EDAD2" w14:textId="59EDFF71" w:rsidR="0085052C" w:rsidRDefault="007F383A" w:rsidP="005D2A5C">
      <w:pPr>
        <w:pStyle w:val="ListParagraph"/>
        <w:numPr>
          <w:ilvl w:val="0"/>
          <w:numId w:val="1"/>
        </w:numPr>
      </w:pPr>
      <w:r>
        <w:t>4h</w:t>
      </w:r>
      <w:r w:rsidR="00530CA1">
        <w:t xml:space="preserve"> 17m print time</w:t>
      </w:r>
    </w:p>
    <w:p w14:paraId="69B4D8CE" w14:textId="09133C22" w:rsidR="00EE4D4A" w:rsidRDefault="00EE4D4A" w:rsidP="005D2A5C">
      <w:pPr>
        <w:pStyle w:val="ListParagraph"/>
        <w:numPr>
          <w:ilvl w:val="0"/>
          <w:numId w:val="1"/>
        </w:numPr>
      </w:pPr>
      <w:r>
        <w:t>Single tier</w:t>
      </w:r>
    </w:p>
    <w:p w14:paraId="3AF7380A" w14:textId="32389DB5" w:rsidR="00384BC6" w:rsidRDefault="00384BC6" w:rsidP="005D2A5C">
      <w:pPr>
        <w:pStyle w:val="ListParagraph"/>
        <w:numPr>
          <w:ilvl w:val="0"/>
          <w:numId w:val="1"/>
        </w:numPr>
      </w:pPr>
      <w:r>
        <w:t>Slight curve</w:t>
      </w:r>
    </w:p>
    <w:p w14:paraId="33C166F7" w14:textId="71D51302" w:rsidR="002913E4" w:rsidRDefault="002913E4" w:rsidP="005D2A5C">
      <w:pPr>
        <w:pStyle w:val="ListParagraph"/>
        <w:numPr>
          <w:ilvl w:val="0"/>
          <w:numId w:val="1"/>
        </w:numPr>
      </w:pPr>
      <w:r>
        <w:t>Holds cards straight up (no lean)</w:t>
      </w:r>
    </w:p>
    <w:p w14:paraId="452C30B1" w14:textId="7A79C490" w:rsidR="00384BC6" w:rsidRDefault="0085052C" w:rsidP="005D2A5C">
      <w:pPr>
        <w:pStyle w:val="ListParagraph"/>
        <w:numPr>
          <w:ilvl w:val="0"/>
          <w:numId w:val="1"/>
        </w:numPr>
      </w:pPr>
      <w:r>
        <w:t xml:space="preserve">Circular </w:t>
      </w:r>
      <w:r w:rsidR="00040DFB">
        <w:t>feet for stability</w:t>
      </w:r>
    </w:p>
    <w:p w14:paraId="61569FF6" w14:textId="0569EFC0" w:rsidR="006901E9" w:rsidRDefault="006901E9" w:rsidP="00623F76">
      <w:pPr>
        <w:pStyle w:val="ListParagraph"/>
        <w:numPr>
          <w:ilvl w:val="0"/>
          <w:numId w:val="1"/>
        </w:num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Holds </w:t>
      </w:r>
      <w:r w:rsidR="000F7DC3">
        <w:rPr>
          <w:rStyle w:val="Hyperlink"/>
          <w:color w:val="000000" w:themeColor="text1"/>
          <w:u w:val="none"/>
        </w:rPr>
        <w:t>3</w:t>
      </w:r>
      <w:r>
        <w:rPr>
          <w:rStyle w:val="Hyperlink"/>
          <w:color w:val="000000" w:themeColor="text1"/>
          <w:u w:val="none"/>
        </w:rPr>
        <w:t xml:space="preserve"> non-over lapping cards</w:t>
      </w:r>
      <w:r w:rsidRPr="00972A24">
        <w:rPr>
          <w:rStyle w:val="Hyperlink"/>
          <w:color w:val="000000" w:themeColor="text1"/>
          <w:u w:val="none"/>
        </w:rPr>
        <w:t xml:space="preserve"> and approximately </w:t>
      </w:r>
      <w:r>
        <w:rPr>
          <w:rStyle w:val="Hyperlink"/>
          <w:color w:val="000000" w:themeColor="text1"/>
          <w:u w:val="none"/>
        </w:rPr>
        <w:t>a maximum of 1</w:t>
      </w:r>
      <w:r w:rsidR="00961285">
        <w:rPr>
          <w:rStyle w:val="Hyperlink"/>
          <w:color w:val="000000" w:themeColor="text1"/>
          <w:u w:val="none"/>
        </w:rPr>
        <w:t>4</w:t>
      </w:r>
      <w:r>
        <w:rPr>
          <w:rStyle w:val="Hyperlink"/>
          <w:color w:val="000000" w:themeColor="text1"/>
          <w:u w:val="none"/>
        </w:rPr>
        <w:t xml:space="preserve"> spaced </w:t>
      </w:r>
      <w:r w:rsidR="00961285">
        <w:rPr>
          <w:rStyle w:val="Hyperlink"/>
          <w:color w:val="000000" w:themeColor="text1"/>
          <w:u w:val="none"/>
        </w:rPr>
        <w:t>closely</w:t>
      </w:r>
    </w:p>
    <w:p w14:paraId="26E746E7" w14:textId="0F4CD73E" w:rsidR="00390759" w:rsidRPr="00390759" w:rsidRDefault="00E22A7D" w:rsidP="00314697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lastRenderedPageBreak/>
        <w:drawing>
          <wp:inline distT="0" distB="0" distL="0" distR="0" wp14:anchorId="11EA2B49" wp14:editId="48F1E879">
            <wp:extent cx="2357355" cy="1441833"/>
            <wp:effectExtent l="0" t="0" r="5080" b="6350"/>
            <wp:docPr id="10" name="Picture 10" descr="A blue 3D printed single row cards holder with circular base suppor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ue 3D printed single row cards holder with circular base supports."/>
                    <pic:cNvPicPr/>
                  </pic:nvPicPr>
                  <pic:blipFill rotWithShape="1">
                    <a:blip r:embed="rId26"/>
                    <a:srcRect l="60115" t="16761" r="23869" b="48414"/>
                    <a:stretch/>
                  </pic:blipFill>
                  <pic:spPr bwMode="auto">
                    <a:xfrm>
                      <a:off x="0" y="0"/>
                      <a:ext cx="2371781" cy="145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EFA1" w14:textId="1AAAF91D" w:rsidR="009E40DA" w:rsidRPr="009E40DA" w:rsidRDefault="009E40DA" w:rsidP="009E40DA">
      <w:pPr>
        <w:rPr>
          <w:color w:val="000000" w:themeColor="text1"/>
        </w:rPr>
      </w:pPr>
      <w:r>
        <w:rPr>
          <w:color w:val="000000" w:themeColor="text1"/>
        </w:rPr>
        <w:t xml:space="preserve">Notes: </w:t>
      </w:r>
      <w:r w:rsidR="00EC1173">
        <w:rPr>
          <w:color w:val="000000" w:themeColor="text1"/>
        </w:rPr>
        <w:t xml:space="preserve">User feedback on this design could be beneficial. </w:t>
      </w:r>
      <w:r w:rsidR="00B2573F">
        <w:rPr>
          <w:color w:val="000000" w:themeColor="text1"/>
        </w:rPr>
        <w:t xml:space="preserve">Its print size is convenient for maker printers </w:t>
      </w:r>
      <w:r w:rsidR="00C555AA">
        <w:rPr>
          <w:color w:val="000000" w:themeColor="text1"/>
        </w:rPr>
        <w:t xml:space="preserve">and </w:t>
      </w:r>
      <w:r w:rsidR="00E4035E">
        <w:rPr>
          <w:color w:val="000000" w:themeColor="text1"/>
        </w:rPr>
        <w:t>the design of its base</w:t>
      </w:r>
      <w:r w:rsidR="00C555AA">
        <w:rPr>
          <w:color w:val="000000" w:themeColor="text1"/>
        </w:rPr>
        <w:t xml:space="preserve"> makes it very stable</w:t>
      </w:r>
      <w:r w:rsidR="00E4035E">
        <w:rPr>
          <w:color w:val="000000" w:themeColor="text1"/>
        </w:rPr>
        <w:t xml:space="preserve">. </w:t>
      </w:r>
      <w:r w:rsidR="00C47706">
        <w:rPr>
          <w:color w:val="000000" w:themeColor="text1"/>
        </w:rPr>
        <w:t>More information on w</w:t>
      </w:r>
      <w:r w:rsidR="009178F5">
        <w:rPr>
          <w:color w:val="000000" w:themeColor="text1"/>
        </w:rPr>
        <w:t>h</w:t>
      </w:r>
      <w:r w:rsidR="00926728">
        <w:rPr>
          <w:color w:val="000000" w:themeColor="text1"/>
        </w:rPr>
        <w:t>e</w:t>
      </w:r>
      <w:r w:rsidR="009178F5">
        <w:rPr>
          <w:color w:val="000000" w:themeColor="text1"/>
        </w:rPr>
        <w:t>ther</w:t>
      </w:r>
      <w:r w:rsidR="00926728">
        <w:rPr>
          <w:color w:val="000000" w:themeColor="text1"/>
        </w:rPr>
        <w:t xml:space="preserve"> this meets user accessibility </w:t>
      </w:r>
      <w:r w:rsidR="001800AA">
        <w:rPr>
          <w:color w:val="000000" w:themeColor="text1"/>
        </w:rPr>
        <w:t xml:space="preserve">would be </w:t>
      </w:r>
      <w:r w:rsidR="00926728">
        <w:rPr>
          <w:color w:val="000000" w:themeColor="text1"/>
        </w:rPr>
        <w:t>needed.</w:t>
      </w:r>
    </w:p>
    <w:p w14:paraId="708537EF" w14:textId="77777777" w:rsidR="0013779C" w:rsidRPr="0013779C" w:rsidRDefault="0013779C" w:rsidP="0013779C">
      <w:pPr>
        <w:pStyle w:val="Heading2"/>
        <w:rPr>
          <w:rStyle w:val="Hyperlink"/>
          <w:rFonts w:asciiTheme="minorHAnsi" w:hAnsiTheme="minorHAnsi" w:cstheme="minorHAnsi"/>
          <w:b w:val="0"/>
          <w:bCs w:val="0"/>
          <w:color w:val="26225E" w:themeColor="accent1"/>
          <w:sz w:val="22"/>
          <w:szCs w:val="22"/>
          <w:u w:val="none"/>
        </w:rPr>
      </w:pPr>
      <w:r w:rsidRPr="001377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Source: </w:t>
      </w:r>
      <w:hyperlink r:id="rId27" w:history="1"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Playing Cards Holder by </w:t>
        </w:r>
        <w:proofErr w:type="spellStart"/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>DrorFux</w:t>
        </w:r>
        <w:proofErr w:type="spellEnd"/>
        <w:r w:rsidRPr="0013779C">
          <w:rPr>
            <w:rStyle w:val="Hyperlink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 | Download free STL model | Printables.com</w:t>
        </w:r>
      </w:hyperlink>
    </w:p>
    <w:p w14:paraId="7B7D2D8D" w14:textId="7EFA19C8" w:rsidR="0013779C" w:rsidRPr="009E40DA" w:rsidRDefault="0013779C" w:rsidP="009E40DA">
      <w:pPr>
        <w:rPr>
          <w:color w:val="000000" w:themeColor="text1"/>
        </w:rPr>
      </w:pPr>
      <w:r>
        <w:rPr>
          <w:rStyle w:val="Hyperlink"/>
          <w:color w:val="000000" w:themeColor="text1"/>
          <w:u w:val="none"/>
        </w:rPr>
        <w:t xml:space="preserve">Licence: </w:t>
      </w:r>
      <w:hyperlink r:id="rId28" w:history="1">
        <w:r w:rsidR="00F96ACB" w:rsidRPr="00A536AC">
          <w:rPr>
            <w:rStyle w:val="Hyperlink"/>
          </w:rPr>
          <w:t>Creative Commons</w:t>
        </w:r>
      </w:hyperlink>
    </w:p>
    <w:p w14:paraId="3924A241" w14:textId="3F834969" w:rsidR="00565793" w:rsidRDefault="00D237AB" w:rsidP="00932468">
      <w:pPr>
        <w:pStyle w:val="Heading2"/>
      </w:pPr>
      <w:r>
        <w:t>Holder</w:t>
      </w:r>
      <w:r w:rsidR="001356F4">
        <w:t xml:space="preserve"> 4</w:t>
      </w:r>
      <w:r w:rsidR="00565793">
        <w:t xml:space="preserve"> – </w:t>
      </w:r>
      <w:r w:rsidR="00FF45F9">
        <w:t>Connectable Playing Cards Holder</w:t>
      </w:r>
    </w:p>
    <w:p w14:paraId="4F01198D" w14:textId="31D87DD9" w:rsidR="00FF4127" w:rsidRDefault="00EA4831" w:rsidP="00EA4831">
      <w:pPr>
        <w:pStyle w:val="Heading2"/>
        <w:jc w:val="center"/>
      </w:pPr>
      <w:r>
        <w:rPr>
          <w:noProof/>
        </w:rPr>
        <w:drawing>
          <wp:inline distT="0" distB="0" distL="0" distR="0" wp14:anchorId="09303CBF" wp14:editId="1722CDEF">
            <wp:extent cx="2336213" cy="1723606"/>
            <wp:effectExtent l="0" t="0" r="6985" b="0"/>
            <wp:docPr id="6" name="Picture 6" descr="A interconnectable 3D printed cards holder displaying various card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interconnectable 3D printed cards holder displaying various cards. "/>
                    <pic:cNvPicPr/>
                  </pic:nvPicPr>
                  <pic:blipFill rotWithShape="1">
                    <a:blip r:embed="rId29"/>
                    <a:srcRect l="62695" t="31620" r="20312" b="23813"/>
                    <a:stretch/>
                  </pic:blipFill>
                  <pic:spPr bwMode="auto">
                    <a:xfrm>
                      <a:off x="0" y="0"/>
                      <a:ext cx="2345274" cy="173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9D5A" w14:textId="7880A7E3" w:rsidR="00FF4127" w:rsidRDefault="000E555F" w:rsidP="005D2A5C">
      <w:pPr>
        <w:pStyle w:val="ListParagraph"/>
        <w:numPr>
          <w:ilvl w:val="0"/>
          <w:numId w:val="1"/>
        </w:numPr>
      </w:pPr>
      <w:r>
        <w:t xml:space="preserve">Modular design allowing for multiple </w:t>
      </w:r>
      <w:r w:rsidR="00AD1334">
        <w:t>units to</w:t>
      </w:r>
      <w:r>
        <w:t xml:space="preserve"> </w:t>
      </w:r>
      <w:r w:rsidR="00295598">
        <w:t>connec</w:t>
      </w:r>
      <w:r w:rsidR="00AD1334">
        <w:t>t</w:t>
      </w:r>
      <w:r w:rsidR="00295598">
        <w:t xml:space="preserve"> together</w:t>
      </w:r>
    </w:p>
    <w:p w14:paraId="792B1627" w14:textId="482FE2E3" w:rsidR="00042759" w:rsidRDefault="00042759" w:rsidP="00407F6D">
      <w:pPr>
        <w:pStyle w:val="ListParagraph"/>
        <w:numPr>
          <w:ilvl w:val="0"/>
          <w:numId w:val="1"/>
        </w:numPr>
      </w:pPr>
      <w:r>
        <w:t>Individual components will fit on any printer</w:t>
      </w:r>
    </w:p>
    <w:p w14:paraId="62C9ADA2" w14:textId="54B06D59" w:rsidR="00E7066D" w:rsidRDefault="00D66F92" w:rsidP="005D2A5C">
      <w:pPr>
        <w:pStyle w:val="ListParagraph"/>
        <w:numPr>
          <w:ilvl w:val="0"/>
          <w:numId w:val="1"/>
        </w:numPr>
      </w:pPr>
      <w:r>
        <w:t>1h 48m print time</w:t>
      </w:r>
    </w:p>
    <w:p w14:paraId="7B56DCFF" w14:textId="37B966D0" w:rsidR="00FD1B6E" w:rsidRDefault="00FD1B6E" w:rsidP="005D2A5C">
      <w:pPr>
        <w:pStyle w:val="ListParagraph"/>
        <w:numPr>
          <w:ilvl w:val="0"/>
          <w:numId w:val="1"/>
        </w:numPr>
      </w:pPr>
      <w:r>
        <w:t>No curve</w:t>
      </w:r>
    </w:p>
    <w:p w14:paraId="177CA361" w14:textId="4A5AA8AA" w:rsidR="00407F6D" w:rsidRDefault="00407F6D" w:rsidP="00407F6D">
      <w:pPr>
        <w:pStyle w:val="ListParagraph"/>
        <w:numPr>
          <w:ilvl w:val="0"/>
          <w:numId w:val="1"/>
        </w:numPr>
      </w:pPr>
      <w:r>
        <w:t>Holds cards slightly tilted back</w:t>
      </w:r>
    </w:p>
    <w:p w14:paraId="04FF27BF" w14:textId="51677D97" w:rsidR="00C97FA6" w:rsidRDefault="00C97FA6" w:rsidP="00407F6D">
      <w:pPr>
        <w:pStyle w:val="ListParagraph"/>
        <w:numPr>
          <w:ilvl w:val="0"/>
          <w:numId w:val="1"/>
        </w:numPr>
      </w:pPr>
      <w:r>
        <w:t>Similar cross section as holder 2</w:t>
      </w:r>
    </w:p>
    <w:p w14:paraId="32592C54" w14:textId="05A32674" w:rsidR="00CD4D9D" w:rsidRDefault="00EC730E" w:rsidP="00E52C42">
      <w:pPr>
        <w:pStyle w:val="ListParagraph"/>
        <w:numPr>
          <w:ilvl w:val="0"/>
          <w:numId w:val="1"/>
        </w:numPr>
      </w:pPr>
      <w:r>
        <w:t>Smaller size:</w:t>
      </w:r>
      <w:r w:rsidR="00656D2C">
        <w:t xml:space="preserve"> 12cm long and 2 cm wide</w:t>
      </w:r>
    </w:p>
    <w:p w14:paraId="2AE02441" w14:textId="145C9454" w:rsidR="005F4CB5" w:rsidRDefault="005F4CB5" w:rsidP="009741E7">
      <w:pPr>
        <w:pStyle w:val="ListParagraph"/>
        <w:numPr>
          <w:ilvl w:val="0"/>
          <w:numId w:val="1"/>
        </w:numPr>
      </w:pPr>
      <w:r>
        <w:t xml:space="preserve">Tab to attach </w:t>
      </w:r>
      <w:r w:rsidR="00086233">
        <w:t>multiple together is quite weak</w:t>
      </w:r>
    </w:p>
    <w:p w14:paraId="3FEA78FF" w14:textId="1E4D4E0F" w:rsidR="00656D2C" w:rsidRDefault="00756BC1" w:rsidP="00756BC1">
      <w:r>
        <w:t>Note</w:t>
      </w:r>
      <w:r w:rsidR="00032772">
        <w:t>s</w:t>
      </w:r>
      <w:r>
        <w:t xml:space="preserve">: </w:t>
      </w:r>
      <w:r w:rsidR="003E7391">
        <w:t>Due to its narrow base and lack of curve, this design was quite unstable</w:t>
      </w:r>
      <w:r w:rsidR="00B37DF8">
        <w:t>. However, it was the only modular single tier card holder I could find.</w:t>
      </w:r>
      <w:r w:rsidR="00086233">
        <w:t xml:space="preserve"> </w:t>
      </w:r>
      <w:r w:rsidR="00D7302D">
        <w:t>If</w:t>
      </w:r>
      <w:r w:rsidR="008320AE">
        <w:t xml:space="preserve"> a custom holder is</w:t>
      </w:r>
      <w:r w:rsidR="0003387F">
        <w:t xml:space="preserve"> to be</w:t>
      </w:r>
      <w:r w:rsidR="008320AE">
        <w:t xml:space="preserve"> designed, this could be a good foundation to expand from. </w:t>
      </w:r>
    </w:p>
    <w:p w14:paraId="36863AE3" w14:textId="083023B8" w:rsidR="0013779C" w:rsidRDefault="0013779C" w:rsidP="00756BC1">
      <w:r>
        <w:t xml:space="preserve">Source: </w:t>
      </w:r>
      <w:hyperlink r:id="rId30" w:history="1">
        <w:r w:rsidRPr="00932468">
          <w:rPr>
            <w:rStyle w:val="Hyperlink"/>
          </w:rPr>
          <w:t xml:space="preserve">Thing files for Card holder for playing cards by </w:t>
        </w:r>
        <w:proofErr w:type="spellStart"/>
        <w:r w:rsidRPr="00932468">
          <w:rPr>
            <w:rStyle w:val="Hyperlink"/>
          </w:rPr>
          <w:t>elliotsfar</w:t>
        </w:r>
        <w:proofErr w:type="spellEnd"/>
        <w:r w:rsidRPr="00932468">
          <w:rPr>
            <w:rStyle w:val="Hyperlink"/>
          </w:rPr>
          <w:t xml:space="preserve"> - </w:t>
        </w:r>
        <w:proofErr w:type="spellStart"/>
        <w:r w:rsidRPr="00932468">
          <w:rPr>
            <w:rStyle w:val="Hyperlink"/>
          </w:rPr>
          <w:t>Thingiverse</w:t>
        </w:r>
        <w:proofErr w:type="spellEnd"/>
      </w:hyperlink>
    </w:p>
    <w:p w14:paraId="2B0E44CB" w14:textId="5912EFEC" w:rsidR="00D35366" w:rsidRPr="00C25B05" w:rsidRDefault="00D35366" w:rsidP="00D35366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lastRenderedPageBreak/>
        <w:t xml:space="preserve">Licence: </w:t>
      </w:r>
      <w:hyperlink r:id="rId31" w:history="1">
        <w:r w:rsidR="00F96ACB" w:rsidRPr="00A536AC">
          <w:rPr>
            <w:rStyle w:val="Hyperlink"/>
          </w:rPr>
          <w:t>Creative Commons</w:t>
        </w:r>
      </w:hyperlink>
    </w:p>
    <w:p w14:paraId="278E1DD0" w14:textId="0A8424A6" w:rsidR="00187379" w:rsidRDefault="00187379" w:rsidP="00756BC1"/>
    <w:p w14:paraId="51535086" w14:textId="04F378E8" w:rsidR="005F4C3C" w:rsidRDefault="00443D9D" w:rsidP="00CC340E">
      <w:pPr>
        <w:pStyle w:val="Heading2"/>
      </w:pPr>
      <w:r>
        <w:t>Existing Design Comparison</w:t>
      </w:r>
    </w:p>
    <w:tbl>
      <w:tblPr>
        <w:tblStyle w:val="TableGrid"/>
        <w:tblW w:w="9360" w:type="dxa"/>
        <w:tblLook w:val="04A0" w:firstRow="1" w:lastRow="0" w:firstColumn="1" w:lastColumn="0" w:noHBand="0" w:noVBand="1"/>
      </w:tblPr>
      <w:tblGrid>
        <w:gridCol w:w="1533"/>
        <w:gridCol w:w="1587"/>
        <w:gridCol w:w="1560"/>
        <w:gridCol w:w="1560"/>
        <w:gridCol w:w="1560"/>
        <w:gridCol w:w="1560"/>
      </w:tblGrid>
      <w:tr w:rsidR="00443D9D" w14:paraId="6F563366" w14:textId="2BF6A1E1" w:rsidTr="67E93170">
        <w:tc>
          <w:tcPr>
            <w:tcW w:w="1533" w:type="dxa"/>
          </w:tcPr>
          <w:p w14:paraId="124E487A" w14:textId="77777777" w:rsidR="00443D9D" w:rsidRPr="00595E65" w:rsidRDefault="00443D9D" w:rsidP="00756BC1">
            <w:pPr>
              <w:rPr>
                <w:b/>
                <w:bCs/>
              </w:rPr>
            </w:pPr>
          </w:p>
        </w:tc>
        <w:tc>
          <w:tcPr>
            <w:tcW w:w="1587" w:type="dxa"/>
          </w:tcPr>
          <w:p w14:paraId="603F2A8A" w14:textId="413781B4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1</w:t>
            </w:r>
          </w:p>
        </w:tc>
        <w:tc>
          <w:tcPr>
            <w:tcW w:w="1560" w:type="dxa"/>
          </w:tcPr>
          <w:p w14:paraId="724FCF24" w14:textId="581CA267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2</w:t>
            </w:r>
          </w:p>
        </w:tc>
        <w:tc>
          <w:tcPr>
            <w:tcW w:w="1560" w:type="dxa"/>
          </w:tcPr>
          <w:p w14:paraId="7ACA7E34" w14:textId="218CF790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3</w:t>
            </w:r>
          </w:p>
        </w:tc>
        <w:tc>
          <w:tcPr>
            <w:tcW w:w="1560" w:type="dxa"/>
          </w:tcPr>
          <w:p w14:paraId="455880E9" w14:textId="604D4B7A" w:rsidR="00443D9D" w:rsidRPr="00595E65" w:rsidRDefault="00443D9D" w:rsidP="00756BC1">
            <w:pPr>
              <w:rPr>
                <w:b/>
                <w:bCs/>
              </w:rPr>
            </w:pPr>
            <w:r w:rsidRPr="00595E65">
              <w:rPr>
                <w:b/>
                <w:bCs/>
              </w:rPr>
              <w:t>Design 4</w:t>
            </w:r>
          </w:p>
        </w:tc>
        <w:tc>
          <w:tcPr>
            <w:tcW w:w="1560" w:type="dxa"/>
          </w:tcPr>
          <w:p w14:paraId="6646B188" w14:textId="1B4B4800" w:rsidR="77EB04FD" w:rsidRPr="67E93170" w:rsidRDefault="77EB04FD" w:rsidP="67E93170">
            <w:pPr>
              <w:rPr>
                <w:b/>
              </w:rPr>
            </w:pPr>
            <w:r w:rsidRPr="67E93170">
              <w:rPr>
                <w:b/>
                <w:bCs/>
              </w:rPr>
              <w:t>User Test 1</w:t>
            </w:r>
          </w:p>
        </w:tc>
      </w:tr>
      <w:tr w:rsidR="00443D9D" w14:paraId="761703E0" w14:textId="02641E02" w:rsidTr="67E93170">
        <w:tc>
          <w:tcPr>
            <w:tcW w:w="1533" w:type="dxa"/>
          </w:tcPr>
          <w:p w14:paraId="58FEB834" w14:textId="44953735" w:rsidR="00443D9D" w:rsidRDefault="0085447F" w:rsidP="00756BC1">
            <w:r>
              <w:t xml:space="preserve">Style (handheld / </w:t>
            </w:r>
            <w:r w:rsidR="00E514FE">
              <w:t>desk)</w:t>
            </w:r>
          </w:p>
        </w:tc>
        <w:tc>
          <w:tcPr>
            <w:tcW w:w="1587" w:type="dxa"/>
          </w:tcPr>
          <w:p w14:paraId="3EED8F50" w14:textId="4FBF88AD" w:rsidR="00443D9D" w:rsidRDefault="003B37D9" w:rsidP="00756BC1">
            <w:r>
              <w:t>Desk</w:t>
            </w:r>
          </w:p>
        </w:tc>
        <w:tc>
          <w:tcPr>
            <w:tcW w:w="1560" w:type="dxa"/>
          </w:tcPr>
          <w:p w14:paraId="3A9FC389" w14:textId="37455DC8" w:rsidR="00443D9D" w:rsidRDefault="003B37D9" w:rsidP="00756BC1">
            <w:r>
              <w:t>Desk</w:t>
            </w:r>
          </w:p>
        </w:tc>
        <w:tc>
          <w:tcPr>
            <w:tcW w:w="1560" w:type="dxa"/>
          </w:tcPr>
          <w:p w14:paraId="1E1D1F96" w14:textId="7B2B94C0" w:rsidR="00443D9D" w:rsidRPr="003B37D9" w:rsidRDefault="003B37D9" w:rsidP="00756BC1">
            <w:pPr>
              <w:rPr>
                <w:b/>
                <w:bCs/>
              </w:rPr>
            </w:pPr>
            <w:r>
              <w:t>Desk</w:t>
            </w:r>
          </w:p>
        </w:tc>
        <w:tc>
          <w:tcPr>
            <w:tcW w:w="1560" w:type="dxa"/>
          </w:tcPr>
          <w:p w14:paraId="5E517589" w14:textId="51F68B73" w:rsidR="00443D9D" w:rsidRPr="003B37D9" w:rsidRDefault="003B37D9" w:rsidP="00756BC1">
            <w:pPr>
              <w:rPr>
                <w:b/>
                <w:bCs/>
              </w:rPr>
            </w:pPr>
            <w:r>
              <w:t>Desk</w:t>
            </w:r>
          </w:p>
        </w:tc>
        <w:tc>
          <w:tcPr>
            <w:tcW w:w="1560" w:type="dxa"/>
          </w:tcPr>
          <w:p w14:paraId="5BD9C5D2" w14:textId="6CFA83F3" w:rsidR="007838DC" w:rsidRDefault="007838DC" w:rsidP="67E93170">
            <w:r>
              <w:t>Desk</w:t>
            </w:r>
          </w:p>
        </w:tc>
      </w:tr>
      <w:tr w:rsidR="00443D9D" w14:paraId="5FC52CFF" w14:textId="4A1EE64E" w:rsidTr="67E93170">
        <w:tc>
          <w:tcPr>
            <w:tcW w:w="1533" w:type="dxa"/>
          </w:tcPr>
          <w:p w14:paraId="6BFC92EC" w14:textId="497943BC" w:rsidR="00E514FE" w:rsidRDefault="00E514FE" w:rsidP="00756BC1">
            <w:r>
              <w:t>Size</w:t>
            </w:r>
            <w:r w:rsidR="008E61F4">
              <w:t xml:space="preserve"> [cm]</w:t>
            </w:r>
          </w:p>
        </w:tc>
        <w:tc>
          <w:tcPr>
            <w:tcW w:w="1587" w:type="dxa"/>
          </w:tcPr>
          <w:p w14:paraId="539D4CF6" w14:textId="41761150" w:rsidR="00443D9D" w:rsidRDefault="007A360B" w:rsidP="00756BC1">
            <w:r>
              <w:t>~</w:t>
            </w:r>
            <w:r w:rsidR="00393368">
              <w:t>27</w:t>
            </w:r>
            <w:r w:rsidR="0047208C">
              <w:t xml:space="preserve"> x 2.2 x 2 </w:t>
            </w:r>
          </w:p>
        </w:tc>
        <w:tc>
          <w:tcPr>
            <w:tcW w:w="1560" w:type="dxa"/>
          </w:tcPr>
          <w:p w14:paraId="549E627E" w14:textId="616D6FC5" w:rsidR="00443D9D" w:rsidRDefault="009F4D91" w:rsidP="00756BC1">
            <w:r>
              <w:t>~25</w:t>
            </w:r>
            <w:r w:rsidR="0047208C">
              <w:t xml:space="preserve"> </w:t>
            </w:r>
            <w:r>
              <w:t>x</w:t>
            </w:r>
            <w:r w:rsidR="0047208C">
              <w:t xml:space="preserve"> </w:t>
            </w:r>
            <w:r w:rsidR="001F6BE0">
              <w:t>2.</w:t>
            </w:r>
            <w:r w:rsidR="00181F24">
              <w:t>2</w:t>
            </w:r>
            <w:r w:rsidR="0047208C">
              <w:t xml:space="preserve"> </w:t>
            </w:r>
            <w:r w:rsidR="001F6BE0">
              <w:t>x</w:t>
            </w:r>
            <w:r w:rsidR="0047208C">
              <w:t xml:space="preserve"> </w:t>
            </w:r>
            <w:r w:rsidR="007A360B">
              <w:t>2.7 </w:t>
            </w:r>
          </w:p>
        </w:tc>
        <w:tc>
          <w:tcPr>
            <w:tcW w:w="1560" w:type="dxa"/>
          </w:tcPr>
          <w:p w14:paraId="5B354F8B" w14:textId="620388B7" w:rsidR="00443D9D" w:rsidRDefault="00AD6EEC" w:rsidP="00756BC1">
            <w:r>
              <w:t>~</w:t>
            </w:r>
            <w:r w:rsidR="00E4585B">
              <w:t xml:space="preserve">21 x 1.7 x </w:t>
            </w:r>
            <w:r w:rsidR="00AC797B">
              <w:t xml:space="preserve">1.1 </w:t>
            </w:r>
          </w:p>
        </w:tc>
        <w:tc>
          <w:tcPr>
            <w:tcW w:w="1560" w:type="dxa"/>
          </w:tcPr>
          <w:p w14:paraId="2739642F" w14:textId="19971A8E" w:rsidR="00443D9D" w:rsidRDefault="00AD6EEC" w:rsidP="00756BC1">
            <w:r>
              <w:t>~</w:t>
            </w:r>
            <w:r w:rsidR="00AC797B">
              <w:t xml:space="preserve">12 x </w:t>
            </w:r>
            <w:r>
              <w:t xml:space="preserve">1.6 x 2 </w:t>
            </w:r>
          </w:p>
        </w:tc>
        <w:tc>
          <w:tcPr>
            <w:tcW w:w="1560" w:type="dxa"/>
          </w:tcPr>
          <w:p w14:paraId="5C2AC114" w14:textId="110AD2F8" w:rsidR="007838DC" w:rsidRDefault="000F66A5" w:rsidP="67E93170">
            <w:r>
              <w:t>~</w:t>
            </w:r>
            <w:r w:rsidR="00164E25">
              <w:t xml:space="preserve">20.5 x </w:t>
            </w:r>
            <w:r w:rsidR="00B2352A">
              <w:t xml:space="preserve">7.5 x </w:t>
            </w:r>
            <w:r w:rsidR="002101F8">
              <w:t xml:space="preserve">4 </w:t>
            </w:r>
          </w:p>
        </w:tc>
      </w:tr>
      <w:tr w:rsidR="00443D9D" w14:paraId="5C025E89" w14:textId="3C81BCDE" w:rsidTr="67E93170">
        <w:tc>
          <w:tcPr>
            <w:tcW w:w="1533" w:type="dxa"/>
          </w:tcPr>
          <w:p w14:paraId="2A5C2F3E" w14:textId="6CB7C8F8" w:rsidR="00443D9D" w:rsidRDefault="00E514FE" w:rsidP="00756BC1">
            <w:r>
              <w:t>Print Time</w:t>
            </w:r>
          </w:p>
        </w:tc>
        <w:tc>
          <w:tcPr>
            <w:tcW w:w="1587" w:type="dxa"/>
          </w:tcPr>
          <w:p w14:paraId="2D8D39FD" w14:textId="484534F1" w:rsidR="00443D9D" w:rsidRDefault="00EA4831" w:rsidP="00756BC1">
            <w:r>
              <w:t>5h 36m</w:t>
            </w:r>
          </w:p>
        </w:tc>
        <w:tc>
          <w:tcPr>
            <w:tcW w:w="1560" w:type="dxa"/>
          </w:tcPr>
          <w:p w14:paraId="1DF657EF" w14:textId="18BE8453" w:rsidR="00443D9D" w:rsidRDefault="00EA4831" w:rsidP="00756BC1">
            <w:r>
              <w:t>5h 41m</w:t>
            </w:r>
          </w:p>
        </w:tc>
        <w:tc>
          <w:tcPr>
            <w:tcW w:w="1560" w:type="dxa"/>
          </w:tcPr>
          <w:p w14:paraId="0E982812" w14:textId="481E5BDD" w:rsidR="00443D9D" w:rsidRDefault="00EA4831" w:rsidP="00756BC1">
            <w:r>
              <w:t>4h 17m</w:t>
            </w:r>
          </w:p>
        </w:tc>
        <w:tc>
          <w:tcPr>
            <w:tcW w:w="1560" w:type="dxa"/>
          </w:tcPr>
          <w:p w14:paraId="7E45EF83" w14:textId="213EE9AC" w:rsidR="00443D9D" w:rsidRDefault="00EA4831" w:rsidP="00756BC1">
            <w:r>
              <w:t>1h 48m</w:t>
            </w:r>
          </w:p>
        </w:tc>
        <w:tc>
          <w:tcPr>
            <w:tcW w:w="1560" w:type="dxa"/>
          </w:tcPr>
          <w:p w14:paraId="339C7353" w14:textId="7DC7B5B8" w:rsidR="007838DC" w:rsidRDefault="007838DC" w:rsidP="67E93170">
            <w:r>
              <w:t>10</w:t>
            </w:r>
            <w:r w:rsidR="005C267F">
              <w:t>h 26m</w:t>
            </w:r>
          </w:p>
        </w:tc>
      </w:tr>
      <w:tr w:rsidR="00443D9D" w14:paraId="5E25F802" w14:textId="02DF0906" w:rsidTr="67E93170">
        <w:tc>
          <w:tcPr>
            <w:tcW w:w="1533" w:type="dxa"/>
          </w:tcPr>
          <w:p w14:paraId="61F1A7FA" w14:textId="342B0286" w:rsidR="00443D9D" w:rsidRDefault="00E514FE" w:rsidP="00756BC1">
            <w:r>
              <w:t>Cost</w:t>
            </w:r>
          </w:p>
        </w:tc>
        <w:tc>
          <w:tcPr>
            <w:tcW w:w="1587" w:type="dxa"/>
          </w:tcPr>
          <w:p w14:paraId="0EC6057A" w14:textId="5F9B7018" w:rsidR="00443D9D" w:rsidRDefault="0050694C" w:rsidP="00756BC1">
            <w:r>
              <w:t>~$1.00</w:t>
            </w:r>
          </w:p>
        </w:tc>
        <w:tc>
          <w:tcPr>
            <w:tcW w:w="1560" w:type="dxa"/>
          </w:tcPr>
          <w:p w14:paraId="5DCCE320" w14:textId="1F1688E5" w:rsidR="00443D9D" w:rsidRDefault="0050694C" w:rsidP="00756BC1">
            <w:r>
              <w:t>~$1.05</w:t>
            </w:r>
          </w:p>
        </w:tc>
        <w:tc>
          <w:tcPr>
            <w:tcW w:w="1560" w:type="dxa"/>
          </w:tcPr>
          <w:p w14:paraId="1832193F" w14:textId="6563B722" w:rsidR="00443D9D" w:rsidRDefault="0050694C" w:rsidP="00756BC1">
            <w:r>
              <w:t>~$0.85</w:t>
            </w:r>
          </w:p>
        </w:tc>
        <w:tc>
          <w:tcPr>
            <w:tcW w:w="1560" w:type="dxa"/>
          </w:tcPr>
          <w:p w14:paraId="54FF3876" w14:textId="1360DE60" w:rsidR="00443D9D" w:rsidRDefault="0050694C" w:rsidP="00756BC1">
            <w:r>
              <w:t>~$0.33</w:t>
            </w:r>
          </w:p>
        </w:tc>
        <w:tc>
          <w:tcPr>
            <w:tcW w:w="1560" w:type="dxa"/>
          </w:tcPr>
          <w:p w14:paraId="6CF9527A" w14:textId="734797A7" w:rsidR="005C267F" w:rsidRDefault="005C267F" w:rsidP="67E93170">
            <w:r>
              <w:t>64g</w:t>
            </w:r>
          </w:p>
        </w:tc>
      </w:tr>
      <w:tr w:rsidR="00E514FE" w14:paraId="46511EE3" w14:textId="1E38EBED" w:rsidTr="67E93170">
        <w:tc>
          <w:tcPr>
            <w:tcW w:w="1533" w:type="dxa"/>
          </w:tcPr>
          <w:p w14:paraId="36E5DEF8" w14:textId="13956DD2" w:rsidR="00E514FE" w:rsidRDefault="005854BE" w:rsidP="00756BC1">
            <w:r>
              <w:t>License</w:t>
            </w:r>
          </w:p>
        </w:tc>
        <w:tc>
          <w:tcPr>
            <w:tcW w:w="1587" w:type="dxa"/>
          </w:tcPr>
          <w:p w14:paraId="2BA79E2C" w14:textId="65A7B683" w:rsidR="00E514FE" w:rsidRDefault="00000000" w:rsidP="00756BC1">
            <w:hyperlink r:id="rId32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586BBBCD" w14:textId="39850CED" w:rsidR="00E514FE" w:rsidRDefault="00000000" w:rsidP="00756BC1">
            <w:hyperlink r:id="rId33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38107BB1" w14:textId="404DC0E8" w:rsidR="00E514FE" w:rsidRDefault="00000000" w:rsidP="00756BC1">
            <w:hyperlink r:id="rId34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6B66156E" w14:textId="01EE51D6" w:rsidR="00E514FE" w:rsidRDefault="00000000" w:rsidP="00756BC1">
            <w:hyperlink r:id="rId35" w:history="1">
              <w:r w:rsidR="00EA4831" w:rsidRPr="00A536AC">
                <w:rPr>
                  <w:rStyle w:val="Hyperlink"/>
                </w:rPr>
                <w:t>Creative Commons</w:t>
              </w:r>
            </w:hyperlink>
          </w:p>
        </w:tc>
        <w:tc>
          <w:tcPr>
            <w:tcW w:w="1560" w:type="dxa"/>
          </w:tcPr>
          <w:p w14:paraId="62D26592" w14:textId="3C8AB1F3" w:rsidR="004F46B0" w:rsidRDefault="00000000" w:rsidP="67E93170">
            <w:hyperlink r:id="rId36" w:history="1">
              <w:r w:rsidR="005C267F" w:rsidRPr="00A536AC">
                <w:rPr>
                  <w:rStyle w:val="Hyperlink"/>
                </w:rPr>
                <w:t>Creative Commons</w:t>
              </w:r>
            </w:hyperlink>
          </w:p>
        </w:tc>
      </w:tr>
    </w:tbl>
    <w:p w14:paraId="0DBFCD59" w14:textId="780B1E23" w:rsidR="005F4C3C" w:rsidRDefault="005F4C3C" w:rsidP="00756BC1"/>
    <w:p w14:paraId="3FBE3A1B" w14:textId="7DCB4050" w:rsidR="00A0422F" w:rsidRDefault="003F25D2" w:rsidP="00BB5F43">
      <w:pPr>
        <w:pStyle w:val="Heading1"/>
      </w:pPr>
      <w:r>
        <w:t xml:space="preserve">Conceptual </w:t>
      </w:r>
      <w:r w:rsidRPr="00CC340E">
        <w:rPr>
          <w:color w:val="auto"/>
        </w:rPr>
        <w:t>Design</w:t>
      </w:r>
    </w:p>
    <w:p w14:paraId="78CCD9D5" w14:textId="75ABBC97" w:rsidR="00BB5F43" w:rsidRDefault="005854BE" w:rsidP="005854BE">
      <w:pPr>
        <w:pStyle w:val="Heading2"/>
        <w:rPr>
          <w:lang w:val="en-US"/>
        </w:rPr>
      </w:pPr>
      <w:r>
        <w:rPr>
          <w:lang w:val="en-US"/>
        </w:rPr>
        <w:t>Part Separation / Connection</w:t>
      </w:r>
    </w:p>
    <w:p w14:paraId="7C772779" w14:textId="18255EEE" w:rsidR="005854BE" w:rsidRPr="00CC340E" w:rsidRDefault="008834BE" w:rsidP="005854BE">
      <w:pPr>
        <w:rPr>
          <w:lang w:val="en-US"/>
        </w:rPr>
      </w:pPr>
      <w:r>
        <w:rPr>
          <w:lang w:val="en-US"/>
        </w:rPr>
        <w:t>Dovetail</w:t>
      </w:r>
    </w:p>
    <w:p w14:paraId="19D9526D" w14:textId="1803064D" w:rsidR="00CD4D9D" w:rsidRDefault="00CD4D9D" w:rsidP="00E52C42">
      <w:pPr>
        <w:pStyle w:val="Heading1"/>
      </w:pPr>
      <w:r>
        <w:t xml:space="preserve">Detailed </w:t>
      </w:r>
      <w:r w:rsidR="00770C2B">
        <w:t>Design</w:t>
      </w:r>
    </w:p>
    <w:p w14:paraId="25CEE0BE" w14:textId="000C2C84" w:rsidR="00F60450" w:rsidRDefault="00F60450" w:rsidP="67E93170">
      <w:pPr>
        <w:rPr>
          <w:lang w:val="en-US"/>
        </w:rPr>
      </w:pPr>
      <w:r w:rsidRPr="67E93170">
        <w:rPr>
          <w:lang w:val="en-US"/>
        </w:rPr>
        <w:t>After</w:t>
      </w:r>
      <w:r w:rsidR="082CA924" w:rsidRPr="67E93170">
        <w:rPr>
          <w:lang w:val="en-US"/>
        </w:rPr>
        <w:t xml:space="preserve"> receiving user</w:t>
      </w:r>
      <w:r w:rsidRPr="67E93170">
        <w:rPr>
          <w:lang w:val="en-US"/>
        </w:rPr>
        <w:t xml:space="preserve"> feedback, the </w:t>
      </w:r>
      <w:r w:rsidR="5FF747E8" w:rsidRPr="67E93170">
        <w:rPr>
          <w:lang w:val="en-US"/>
        </w:rPr>
        <w:t xml:space="preserve">optimal </w:t>
      </w:r>
      <w:r w:rsidR="00D64941">
        <w:rPr>
          <w:lang w:val="en-US"/>
        </w:rPr>
        <w:t xml:space="preserve">design for the paying cards holder </w:t>
      </w:r>
      <w:r w:rsidR="000E1BD8">
        <w:rPr>
          <w:lang w:val="en-US"/>
        </w:rPr>
        <w:t xml:space="preserve">is either </w:t>
      </w:r>
      <w:r w:rsidR="0025104F">
        <w:rPr>
          <w:lang w:val="en-US"/>
        </w:rPr>
        <w:t>User Test 1 or Holder 2</w:t>
      </w:r>
      <w:r w:rsidR="00B24AD4">
        <w:rPr>
          <w:lang w:val="en-US"/>
        </w:rPr>
        <w:t xml:space="preserve">. </w:t>
      </w:r>
      <w:r w:rsidR="002C3C4B">
        <w:rPr>
          <w:lang w:val="en-US"/>
        </w:rPr>
        <w:t xml:space="preserve">The first is a </w:t>
      </w:r>
      <w:r w:rsidR="003E6440">
        <w:rPr>
          <w:lang w:val="en-US"/>
        </w:rPr>
        <w:t xml:space="preserve">multi-tier holder capable of holding </w:t>
      </w:r>
      <w:r w:rsidR="00B24AD4">
        <w:rPr>
          <w:lang w:val="en-US"/>
        </w:rPr>
        <w:t>many</w:t>
      </w:r>
      <w:r w:rsidR="003E6440">
        <w:rPr>
          <w:lang w:val="en-US"/>
        </w:rPr>
        <w:t xml:space="preserve"> cards. </w:t>
      </w:r>
      <w:r w:rsidR="00C21190">
        <w:rPr>
          <w:lang w:val="en-US"/>
        </w:rPr>
        <w:t xml:space="preserve">It has approximate dimensions </w:t>
      </w:r>
      <w:r w:rsidR="00C21190" w:rsidRPr="00B1615A">
        <w:rPr>
          <w:lang w:val="en-US"/>
        </w:rPr>
        <w:t xml:space="preserve">of </w:t>
      </w:r>
      <w:r w:rsidR="00D80AF8" w:rsidRPr="00B1615A">
        <w:rPr>
          <w:lang w:val="en-US"/>
        </w:rPr>
        <w:t>20</w:t>
      </w:r>
      <w:r w:rsidR="008E61F4" w:rsidRPr="00B1615A">
        <w:rPr>
          <w:lang w:val="en-US"/>
        </w:rPr>
        <w:t>.5</w:t>
      </w:r>
      <w:r w:rsidR="005C393B" w:rsidRPr="00B1615A">
        <w:rPr>
          <w:lang w:val="en-US"/>
        </w:rPr>
        <w:t xml:space="preserve"> x </w:t>
      </w:r>
      <w:r w:rsidR="008E61F4" w:rsidRPr="00B1615A">
        <w:rPr>
          <w:lang w:val="en-US"/>
        </w:rPr>
        <w:t>7.5</w:t>
      </w:r>
      <w:r w:rsidR="00B1615A" w:rsidRPr="00B1615A">
        <w:rPr>
          <w:lang w:val="en-US"/>
        </w:rPr>
        <w:t xml:space="preserve"> x 4 cm</w:t>
      </w:r>
      <w:r w:rsidR="00EE50F2" w:rsidRPr="00B1615A">
        <w:rPr>
          <w:lang w:val="en-US"/>
        </w:rPr>
        <w:t>.</w:t>
      </w:r>
      <w:r w:rsidR="00EE50F2">
        <w:rPr>
          <w:lang w:val="en-US"/>
        </w:rPr>
        <w:t xml:space="preserve"> </w:t>
      </w:r>
      <w:r w:rsidR="00C306D8">
        <w:rPr>
          <w:lang w:val="en-US"/>
        </w:rPr>
        <w:t xml:space="preserve">The initial impression of this holder was that it may become too difficult to use once full of </w:t>
      </w:r>
      <w:r w:rsidR="00C27E4F">
        <w:rPr>
          <w:lang w:val="en-US"/>
        </w:rPr>
        <w:t>cards</w:t>
      </w:r>
      <w:r w:rsidR="00EE50F2">
        <w:rPr>
          <w:lang w:val="en-US"/>
        </w:rPr>
        <w:t xml:space="preserve">. However, after further testing </w:t>
      </w:r>
      <w:r w:rsidR="007F7ABD">
        <w:rPr>
          <w:lang w:val="en-US"/>
        </w:rPr>
        <w:t xml:space="preserve">from </w:t>
      </w:r>
      <w:r w:rsidR="00EE50F2">
        <w:rPr>
          <w:lang w:val="en-US"/>
        </w:rPr>
        <w:t>users</w:t>
      </w:r>
      <w:r w:rsidR="007F7ABD">
        <w:rPr>
          <w:lang w:val="en-US"/>
        </w:rPr>
        <w:t xml:space="preserve">, </w:t>
      </w:r>
      <w:r w:rsidR="00DD63DD">
        <w:rPr>
          <w:lang w:val="en-US"/>
        </w:rPr>
        <w:t xml:space="preserve">the fact that it can hold </w:t>
      </w:r>
      <w:r w:rsidR="00F87524">
        <w:rPr>
          <w:lang w:val="en-US"/>
        </w:rPr>
        <w:t>over twice the</w:t>
      </w:r>
      <w:r w:rsidR="0056660B">
        <w:rPr>
          <w:lang w:val="en-US"/>
        </w:rPr>
        <w:t xml:space="preserve"> number of</w:t>
      </w:r>
      <w:r w:rsidR="00F87524">
        <w:rPr>
          <w:lang w:val="en-US"/>
        </w:rPr>
        <w:t xml:space="preserve"> cards makes it a better option</w:t>
      </w:r>
      <w:r w:rsidR="000152CE">
        <w:rPr>
          <w:lang w:val="en-US"/>
        </w:rPr>
        <w:t xml:space="preserve"> when used below max capacity. </w:t>
      </w:r>
    </w:p>
    <w:p w14:paraId="585CEC94" w14:textId="50516C61" w:rsidR="00FB7BE7" w:rsidRPr="00DC6682" w:rsidRDefault="00FB7BE7" w:rsidP="67E93170">
      <w:pPr>
        <w:rPr>
          <w:lang w:val="en-US"/>
        </w:rPr>
      </w:pPr>
      <w:r>
        <w:rPr>
          <w:lang w:val="en-US"/>
        </w:rPr>
        <w:t xml:space="preserve">The second holder is the largest single tier holder considered </w:t>
      </w:r>
      <w:r w:rsidR="00717D39">
        <w:rPr>
          <w:lang w:val="en-US"/>
        </w:rPr>
        <w:t xml:space="preserve">but may still be limiting based on the maximum number of cards it can hold. It has approximate dimensions of </w:t>
      </w:r>
      <w:r w:rsidR="00717D39">
        <w:t>25 x 2.</w:t>
      </w:r>
      <w:r w:rsidR="00B1615A">
        <w:t>2</w:t>
      </w:r>
      <w:r w:rsidR="00717D39">
        <w:t xml:space="preserve"> x 2.7 cm</w:t>
      </w:r>
      <w:r w:rsidR="00C84E34">
        <w:t xml:space="preserve">. </w:t>
      </w:r>
      <w:r w:rsidR="0056660B">
        <w:t xml:space="preserve">This is a good option based on its </w:t>
      </w:r>
      <w:r w:rsidR="00A66553">
        <w:t>wide base and cross section design.</w:t>
      </w:r>
    </w:p>
    <w:p w14:paraId="35FFDA2C" w14:textId="62FF3D0F" w:rsidR="00F60450" w:rsidRPr="00DC6682" w:rsidRDefault="00C84E34" w:rsidP="67E93170">
      <w:pPr>
        <w:rPr>
          <w:lang w:val="en-US"/>
        </w:rPr>
      </w:pPr>
      <w:r>
        <w:rPr>
          <w:lang w:val="en-US"/>
        </w:rPr>
        <w:t xml:space="preserve">Both designs are maker </w:t>
      </w:r>
      <w:r w:rsidR="00B030A4">
        <w:rPr>
          <w:lang w:val="en-US"/>
        </w:rPr>
        <w:t>friendly,</w:t>
      </w:r>
      <w:r w:rsidR="00486711">
        <w:rPr>
          <w:lang w:val="en-US"/>
        </w:rPr>
        <w:t xml:space="preserve"> </w:t>
      </w:r>
      <w:r w:rsidR="00B030A4">
        <w:rPr>
          <w:lang w:val="en-US"/>
        </w:rPr>
        <w:t>sturdy, and accessible</w:t>
      </w:r>
      <w:r w:rsidR="00306611">
        <w:rPr>
          <w:lang w:val="en-US"/>
        </w:rPr>
        <w:t>. Therefore</w:t>
      </w:r>
      <w:r w:rsidR="00C549DF">
        <w:rPr>
          <w:lang w:val="en-US"/>
        </w:rPr>
        <w:t>,</w:t>
      </w:r>
      <w:r w:rsidR="00306611">
        <w:rPr>
          <w:lang w:val="en-US"/>
        </w:rPr>
        <w:t xml:space="preserve"> both </w:t>
      </w:r>
      <w:r w:rsidR="009A2CFA">
        <w:rPr>
          <w:lang w:val="en-US"/>
        </w:rPr>
        <w:t>designs</w:t>
      </w:r>
      <w:r w:rsidR="00486711">
        <w:rPr>
          <w:lang w:val="en-US"/>
        </w:rPr>
        <w:t xml:space="preserve"> will </w:t>
      </w:r>
      <w:r w:rsidR="009A2CFA">
        <w:rPr>
          <w:lang w:val="en-US"/>
        </w:rPr>
        <w:t>be released</w:t>
      </w:r>
      <w:r w:rsidR="00486711">
        <w:rPr>
          <w:lang w:val="en-US"/>
        </w:rPr>
        <w:t xml:space="preserve"> as </w:t>
      </w:r>
      <w:r w:rsidR="009A2CFA">
        <w:rPr>
          <w:lang w:val="en-US"/>
        </w:rPr>
        <w:t>separate devices.</w:t>
      </w:r>
    </w:p>
    <w:p w14:paraId="72A3D3EC" w14:textId="0DB357B5" w:rsidR="00142EAF" w:rsidRDefault="00142EAF"/>
    <w:p w14:paraId="34387A72" w14:textId="75BE2A06" w:rsidR="00E52C42" w:rsidRPr="00E52C42" w:rsidRDefault="00E52C42" w:rsidP="00E52C42">
      <w:pPr>
        <w:tabs>
          <w:tab w:val="left" w:pos="1472"/>
        </w:tabs>
      </w:pPr>
      <w:r>
        <w:tab/>
      </w:r>
    </w:p>
    <w:sectPr w:rsidR="00E52C42" w:rsidRPr="00E52C42">
      <w:headerReference w:type="default" r:id="rId37"/>
      <w:footerReference w:type="default" r:id="rId3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7211F" w14:textId="77777777" w:rsidR="009551D0" w:rsidRDefault="009551D0">
      <w:pPr>
        <w:spacing w:after="0" w:line="240" w:lineRule="auto"/>
      </w:pPr>
      <w:r>
        <w:separator/>
      </w:r>
    </w:p>
  </w:endnote>
  <w:endnote w:type="continuationSeparator" w:id="0">
    <w:p w14:paraId="795DB4A1" w14:textId="77777777" w:rsidR="009551D0" w:rsidRDefault="009551D0">
      <w:pPr>
        <w:spacing w:after="0" w:line="240" w:lineRule="auto"/>
      </w:pPr>
      <w:r>
        <w:continuationSeparator/>
      </w:r>
    </w:p>
  </w:endnote>
  <w:endnote w:type="continuationNotice" w:id="1">
    <w:p w14:paraId="3E9B0EE5" w14:textId="77777777" w:rsidR="009551D0" w:rsidRDefault="009551D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29E29" w14:textId="747B215A" w:rsidR="00305104" w:rsidRPr="0034247C" w:rsidRDefault="00C02A9F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1F9C7593" wp14:editId="50573CDA">
          <wp:extent cx="602552" cy="112932"/>
          <wp:effectExtent l="0" t="0" r="0" b="1905"/>
          <wp:docPr id="11" name="Picture 1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07A26">
      <w:rPr>
        <w:color w:val="404040" w:themeColor="text1" w:themeTint="BF"/>
        <w:sz w:val="16"/>
        <w:szCs w:val="16"/>
      </w:rPr>
      <w:t xml:space="preserve">© 2022 by </w:t>
    </w:r>
    <w:hyperlink r:id="rId2">
      <w:r w:rsidRPr="00D07A26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00D07A26">
      <w:rPr>
        <w:color w:val="404040" w:themeColor="text1" w:themeTint="BF"/>
        <w:sz w:val="16"/>
        <w:szCs w:val="16"/>
      </w:rPr>
      <w:t>.</w:t>
    </w:r>
    <w:r w:rsidRPr="00D07A26">
      <w:rPr>
        <w:color w:val="404040" w:themeColor="text1" w:themeTint="BF"/>
        <w:sz w:val="16"/>
        <w:szCs w:val="16"/>
      </w:rPr>
      <w:br/>
    </w:r>
    <w:r w:rsidR="00305104"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07A26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="00305104"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886702" w:rsidRPr="00C54B01">
        <w:rPr>
          <w:rStyle w:val="Hyperlink"/>
          <w:sz w:val="16"/>
          <w:szCs w:val="16"/>
        </w:rPr>
        <w:t>https://makersmakingchange.com/project/multi-row-playing-cards-holder</w:t>
      </w:r>
    </w:hyperlink>
    <w:r w:rsidR="00305104" w:rsidRPr="0034247C">
      <w:rPr>
        <w:color w:val="404040" w:themeColor="text1" w:themeTint="BF"/>
        <w:sz w:val="18"/>
        <w:szCs w:val="18"/>
      </w:rPr>
      <w:tab/>
    </w:r>
    <w:r w:rsidR="00305104" w:rsidRPr="0034247C">
      <w:rPr>
        <w:color w:val="404040" w:themeColor="text1" w:themeTint="BF"/>
        <w:sz w:val="16"/>
        <w:szCs w:val="16"/>
      </w:rPr>
      <w:t xml:space="preserve">Page 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="00305104"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="00305104" w:rsidRPr="0034247C">
      <w:rPr>
        <w:b/>
        <w:bCs/>
        <w:color w:val="404040" w:themeColor="text1" w:themeTint="BF"/>
        <w:sz w:val="16"/>
        <w:szCs w:val="16"/>
      </w:rPr>
      <w:t>1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end"/>
    </w:r>
    <w:r w:rsidR="00305104" w:rsidRPr="0034247C">
      <w:rPr>
        <w:color w:val="404040" w:themeColor="text1" w:themeTint="BF"/>
        <w:sz w:val="16"/>
        <w:szCs w:val="16"/>
      </w:rPr>
      <w:t xml:space="preserve"> of 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="00305104"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="00305104" w:rsidRPr="0034247C">
      <w:rPr>
        <w:b/>
        <w:bCs/>
        <w:color w:val="404040" w:themeColor="text1" w:themeTint="BF"/>
        <w:sz w:val="16"/>
        <w:szCs w:val="16"/>
      </w:rPr>
      <w:t>1</w:t>
    </w:r>
    <w:r w:rsidR="00305104"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AEBF8" w14:textId="77777777" w:rsidR="009551D0" w:rsidRDefault="009551D0">
      <w:pPr>
        <w:spacing w:after="0" w:line="240" w:lineRule="auto"/>
      </w:pPr>
      <w:r>
        <w:separator/>
      </w:r>
    </w:p>
  </w:footnote>
  <w:footnote w:type="continuationSeparator" w:id="0">
    <w:p w14:paraId="4408DF45" w14:textId="77777777" w:rsidR="009551D0" w:rsidRDefault="009551D0">
      <w:pPr>
        <w:spacing w:after="0" w:line="240" w:lineRule="auto"/>
      </w:pPr>
      <w:r>
        <w:continuationSeparator/>
      </w:r>
    </w:p>
  </w:footnote>
  <w:footnote w:type="continuationNotice" w:id="1">
    <w:p w14:paraId="3AACB018" w14:textId="77777777" w:rsidR="009551D0" w:rsidRDefault="009551D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554BD817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6435F0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6435F0">
      <w:rPr>
        <w:b/>
        <w:bCs/>
        <w:color w:val="646464"/>
        <w:sz w:val="16"/>
        <w:szCs w:val="16"/>
      </w:rPr>
      <w:t>October 2022</w:t>
    </w:r>
  </w:p>
  <w:p w14:paraId="0DFA9175" w14:textId="2689FF30" w:rsidR="007163B9" w:rsidRPr="000C33F7" w:rsidRDefault="006435F0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36"/>
        <w:szCs w:val="36"/>
      </w:rPr>
    </w:pPr>
    <w:r>
      <w:rPr>
        <w:rFonts w:ascii="Roboto" w:hAnsi="Roboto"/>
        <w:color w:val="646464"/>
        <w:sz w:val="36"/>
        <w:szCs w:val="36"/>
      </w:rPr>
      <w:t>Playing Cards Holder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40593"/>
    <w:multiLevelType w:val="hybridMultilevel"/>
    <w:tmpl w:val="A35A4B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F67F2E"/>
    <w:multiLevelType w:val="hybridMultilevel"/>
    <w:tmpl w:val="8436A69E"/>
    <w:lvl w:ilvl="0" w:tplc="7FE261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E92F51"/>
    <w:multiLevelType w:val="hybridMultilevel"/>
    <w:tmpl w:val="D8BC5D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722273">
    <w:abstractNumId w:val="1"/>
  </w:num>
  <w:num w:numId="2" w16cid:durableId="315107181">
    <w:abstractNumId w:val="0"/>
  </w:num>
  <w:num w:numId="3" w16cid:durableId="30042378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rik Steinthorson">
    <w15:presenceInfo w15:providerId="AD" w15:userId="S::eriks@neilsquire.ca::a474a1ce-07d1-4962-95d6-4f2891b6cf8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0B92"/>
    <w:rsid w:val="00005CBB"/>
    <w:rsid w:val="00011937"/>
    <w:rsid w:val="000134D7"/>
    <w:rsid w:val="00013F17"/>
    <w:rsid w:val="000152CE"/>
    <w:rsid w:val="00024EE2"/>
    <w:rsid w:val="00027AEE"/>
    <w:rsid w:val="00032772"/>
    <w:rsid w:val="0003387F"/>
    <w:rsid w:val="000408E5"/>
    <w:rsid w:val="00040DFB"/>
    <w:rsid w:val="00042759"/>
    <w:rsid w:val="00044C48"/>
    <w:rsid w:val="0004608D"/>
    <w:rsid w:val="00050169"/>
    <w:rsid w:val="00064EB4"/>
    <w:rsid w:val="00067548"/>
    <w:rsid w:val="000678A4"/>
    <w:rsid w:val="00086233"/>
    <w:rsid w:val="00090476"/>
    <w:rsid w:val="000B3D93"/>
    <w:rsid w:val="000B5A6E"/>
    <w:rsid w:val="000B6701"/>
    <w:rsid w:val="000C33F7"/>
    <w:rsid w:val="000C4508"/>
    <w:rsid w:val="000D0E68"/>
    <w:rsid w:val="000D7C82"/>
    <w:rsid w:val="000E1BD8"/>
    <w:rsid w:val="000E555F"/>
    <w:rsid w:val="000E7979"/>
    <w:rsid w:val="000F66A5"/>
    <w:rsid w:val="000F7DC3"/>
    <w:rsid w:val="00101DB9"/>
    <w:rsid w:val="00117373"/>
    <w:rsid w:val="001201CC"/>
    <w:rsid w:val="00122122"/>
    <w:rsid w:val="00122C2F"/>
    <w:rsid w:val="001356F4"/>
    <w:rsid w:val="001362B7"/>
    <w:rsid w:val="001363FD"/>
    <w:rsid w:val="0013779C"/>
    <w:rsid w:val="00142EAF"/>
    <w:rsid w:val="00146524"/>
    <w:rsid w:val="00153A69"/>
    <w:rsid w:val="00162174"/>
    <w:rsid w:val="00164867"/>
    <w:rsid w:val="00164E25"/>
    <w:rsid w:val="00167C6E"/>
    <w:rsid w:val="00177611"/>
    <w:rsid w:val="001800AA"/>
    <w:rsid w:val="00181F24"/>
    <w:rsid w:val="0018203E"/>
    <w:rsid w:val="00187379"/>
    <w:rsid w:val="0019189B"/>
    <w:rsid w:val="001A0C33"/>
    <w:rsid w:val="001B10B6"/>
    <w:rsid w:val="001D299F"/>
    <w:rsid w:val="001E01B1"/>
    <w:rsid w:val="001F0013"/>
    <w:rsid w:val="001F3E26"/>
    <w:rsid w:val="001F6BE0"/>
    <w:rsid w:val="002101F8"/>
    <w:rsid w:val="00227BFE"/>
    <w:rsid w:val="00230310"/>
    <w:rsid w:val="002364CD"/>
    <w:rsid w:val="00247C3C"/>
    <w:rsid w:val="00250FC0"/>
    <w:rsid w:val="0025104F"/>
    <w:rsid w:val="00260373"/>
    <w:rsid w:val="002739ED"/>
    <w:rsid w:val="002833CB"/>
    <w:rsid w:val="002913E4"/>
    <w:rsid w:val="002933C8"/>
    <w:rsid w:val="002942A9"/>
    <w:rsid w:val="00295598"/>
    <w:rsid w:val="002979E9"/>
    <w:rsid w:val="002A7495"/>
    <w:rsid w:val="002B4CD6"/>
    <w:rsid w:val="002B4E9E"/>
    <w:rsid w:val="002C1C4C"/>
    <w:rsid w:val="002C3C4B"/>
    <w:rsid w:val="002C482E"/>
    <w:rsid w:val="002C5829"/>
    <w:rsid w:val="002C6DFD"/>
    <w:rsid w:val="002D604D"/>
    <w:rsid w:val="002E2E19"/>
    <w:rsid w:val="002E4C44"/>
    <w:rsid w:val="002F4A59"/>
    <w:rsid w:val="00303EFC"/>
    <w:rsid w:val="00305104"/>
    <w:rsid w:val="00306611"/>
    <w:rsid w:val="00314697"/>
    <w:rsid w:val="00321A1E"/>
    <w:rsid w:val="00321ADE"/>
    <w:rsid w:val="00322234"/>
    <w:rsid w:val="00334D84"/>
    <w:rsid w:val="003405ED"/>
    <w:rsid w:val="003422BC"/>
    <w:rsid w:val="0034247C"/>
    <w:rsid w:val="0034586B"/>
    <w:rsid w:val="003505CA"/>
    <w:rsid w:val="00352CD0"/>
    <w:rsid w:val="003632BD"/>
    <w:rsid w:val="00364F68"/>
    <w:rsid w:val="00377EBC"/>
    <w:rsid w:val="00384BC6"/>
    <w:rsid w:val="003860A9"/>
    <w:rsid w:val="00390759"/>
    <w:rsid w:val="0039313E"/>
    <w:rsid w:val="00393368"/>
    <w:rsid w:val="00395749"/>
    <w:rsid w:val="003A0562"/>
    <w:rsid w:val="003B37D9"/>
    <w:rsid w:val="003B41C1"/>
    <w:rsid w:val="003C1A86"/>
    <w:rsid w:val="003C297E"/>
    <w:rsid w:val="003D01C4"/>
    <w:rsid w:val="003D5293"/>
    <w:rsid w:val="003E1A8F"/>
    <w:rsid w:val="003E2028"/>
    <w:rsid w:val="003E6440"/>
    <w:rsid w:val="003E7391"/>
    <w:rsid w:val="003F25D2"/>
    <w:rsid w:val="0040131A"/>
    <w:rsid w:val="00401F28"/>
    <w:rsid w:val="00406EED"/>
    <w:rsid w:val="00407F6D"/>
    <w:rsid w:val="00410BC1"/>
    <w:rsid w:val="0041260E"/>
    <w:rsid w:val="0043091F"/>
    <w:rsid w:val="00432BF7"/>
    <w:rsid w:val="00434485"/>
    <w:rsid w:val="00434C46"/>
    <w:rsid w:val="00443D9D"/>
    <w:rsid w:val="00445180"/>
    <w:rsid w:val="00457C5C"/>
    <w:rsid w:val="0046089D"/>
    <w:rsid w:val="00465F50"/>
    <w:rsid w:val="00467A43"/>
    <w:rsid w:val="0047013A"/>
    <w:rsid w:val="0047208C"/>
    <w:rsid w:val="00473EFE"/>
    <w:rsid w:val="00477221"/>
    <w:rsid w:val="0048091E"/>
    <w:rsid w:val="004828C4"/>
    <w:rsid w:val="00486711"/>
    <w:rsid w:val="00486E09"/>
    <w:rsid w:val="0049568B"/>
    <w:rsid w:val="004A4E34"/>
    <w:rsid w:val="004B2798"/>
    <w:rsid w:val="004B7B20"/>
    <w:rsid w:val="004C28C9"/>
    <w:rsid w:val="004C3C16"/>
    <w:rsid w:val="004C66AB"/>
    <w:rsid w:val="004C6BDF"/>
    <w:rsid w:val="004E2EFC"/>
    <w:rsid w:val="004F46B0"/>
    <w:rsid w:val="005013A3"/>
    <w:rsid w:val="005039F9"/>
    <w:rsid w:val="0050694C"/>
    <w:rsid w:val="0051034F"/>
    <w:rsid w:val="0052544C"/>
    <w:rsid w:val="00530CA1"/>
    <w:rsid w:val="005376E7"/>
    <w:rsid w:val="0054788C"/>
    <w:rsid w:val="00560D59"/>
    <w:rsid w:val="00565793"/>
    <w:rsid w:val="0056660B"/>
    <w:rsid w:val="00572B71"/>
    <w:rsid w:val="005854BE"/>
    <w:rsid w:val="00585C18"/>
    <w:rsid w:val="005905DB"/>
    <w:rsid w:val="00594BAF"/>
    <w:rsid w:val="00595E65"/>
    <w:rsid w:val="005A6D42"/>
    <w:rsid w:val="005B5BB2"/>
    <w:rsid w:val="005C267F"/>
    <w:rsid w:val="005C3601"/>
    <w:rsid w:val="005C393B"/>
    <w:rsid w:val="005C4E5F"/>
    <w:rsid w:val="005D1DA3"/>
    <w:rsid w:val="005D2A5C"/>
    <w:rsid w:val="005D6599"/>
    <w:rsid w:val="005E3E6D"/>
    <w:rsid w:val="005E489F"/>
    <w:rsid w:val="005E6DB7"/>
    <w:rsid w:val="005F1309"/>
    <w:rsid w:val="005F2F13"/>
    <w:rsid w:val="005F4C3C"/>
    <w:rsid w:val="005F4CB5"/>
    <w:rsid w:val="005F5C86"/>
    <w:rsid w:val="005F7D1A"/>
    <w:rsid w:val="00601B0B"/>
    <w:rsid w:val="0060396A"/>
    <w:rsid w:val="006140C8"/>
    <w:rsid w:val="006157AA"/>
    <w:rsid w:val="00616111"/>
    <w:rsid w:val="006166EE"/>
    <w:rsid w:val="00623F76"/>
    <w:rsid w:val="006435F0"/>
    <w:rsid w:val="00650A2F"/>
    <w:rsid w:val="00656D2C"/>
    <w:rsid w:val="00665A86"/>
    <w:rsid w:val="006700D6"/>
    <w:rsid w:val="00673FA6"/>
    <w:rsid w:val="006759E7"/>
    <w:rsid w:val="00677152"/>
    <w:rsid w:val="00684BA1"/>
    <w:rsid w:val="006901E9"/>
    <w:rsid w:val="006935B3"/>
    <w:rsid w:val="006A7414"/>
    <w:rsid w:val="006B1FA3"/>
    <w:rsid w:val="006B29DA"/>
    <w:rsid w:val="006B2A0D"/>
    <w:rsid w:val="006B4223"/>
    <w:rsid w:val="006D0095"/>
    <w:rsid w:val="006D70D3"/>
    <w:rsid w:val="006D7D38"/>
    <w:rsid w:val="006E2118"/>
    <w:rsid w:val="006E2A92"/>
    <w:rsid w:val="00705DB1"/>
    <w:rsid w:val="007139E5"/>
    <w:rsid w:val="007156DA"/>
    <w:rsid w:val="007163B9"/>
    <w:rsid w:val="00717D39"/>
    <w:rsid w:val="0072232F"/>
    <w:rsid w:val="00724D29"/>
    <w:rsid w:val="0072519B"/>
    <w:rsid w:val="00726A52"/>
    <w:rsid w:val="007318CF"/>
    <w:rsid w:val="007378A8"/>
    <w:rsid w:val="00747D8B"/>
    <w:rsid w:val="007524E7"/>
    <w:rsid w:val="00756BC1"/>
    <w:rsid w:val="0076049F"/>
    <w:rsid w:val="007608DD"/>
    <w:rsid w:val="007626C7"/>
    <w:rsid w:val="00763273"/>
    <w:rsid w:val="00770C2B"/>
    <w:rsid w:val="00772808"/>
    <w:rsid w:val="007758F7"/>
    <w:rsid w:val="0078113E"/>
    <w:rsid w:val="007838DC"/>
    <w:rsid w:val="007847CE"/>
    <w:rsid w:val="007911DA"/>
    <w:rsid w:val="00792AC8"/>
    <w:rsid w:val="0079482A"/>
    <w:rsid w:val="007A360B"/>
    <w:rsid w:val="007B0061"/>
    <w:rsid w:val="007B5E33"/>
    <w:rsid w:val="007B5F3B"/>
    <w:rsid w:val="007C055E"/>
    <w:rsid w:val="007C2EDA"/>
    <w:rsid w:val="007D09DF"/>
    <w:rsid w:val="007F1D1A"/>
    <w:rsid w:val="007F383A"/>
    <w:rsid w:val="007F7ABD"/>
    <w:rsid w:val="008020FA"/>
    <w:rsid w:val="00810EB2"/>
    <w:rsid w:val="00826E67"/>
    <w:rsid w:val="008320AE"/>
    <w:rsid w:val="008363EA"/>
    <w:rsid w:val="00841B12"/>
    <w:rsid w:val="0085052C"/>
    <w:rsid w:val="0085447F"/>
    <w:rsid w:val="008552D7"/>
    <w:rsid w:val="0087269B"/>
    <w:rsid w:val="008743BD"/>
    <w:rsid w:val="008801BC"/>
    <w:rsid w:val="008834BE"/>
    <w:rsid w:val="00886702"/>
    <w:rsid w:val="008972BA"/>
    <w:rsid w:val="008B7A11"/>
    <w:rsid w:val="008C0C23"/>
    <w:rsid w:val="008C75C2"/>
    <w:rsid w:val="008D1565"/>
    <w:rsid w:val="008D1582"/>
    <w:rsid w:val="008E3B1F"/>
    <w:rsid w:val="008E61F4"/>
    <w:rsid w:val="008E6E4D"/>
    <w:rsid w:val="008F11B6"/>
    <w:rsid w:val="009123EB"/>
    <w:rsid w:val="0091410C"/>
    <w:rsid w:val="009178F5"/>
    <w:rsid w:val="00923A11"/>
    <w:rsid w:val="009249F2"/>
    <w:rsid w:val="00926728"/>
    <w:rsid w:val="00932468"/>
    <w:rsid w:val="00944F2D"/>
    <w:rsid w:val="009551D0"/>
    <w:rsid w:val="00956B4A"/>
    <w:rsid w:val="0096013A"/>
    <w:rsid w:val="00961285"/>
    <w:rsid w:val="00963EDF"/>
    <w:rsid w:val="00972A24"/>
    <w:rsid w:val="009741E7"/>
    <w:rsid w:val="00986A8F"/>
    <w:rsid w:val="009A2CFA"/>
    <w:rsid w:val="009B4621"/>
    <w:rsid w:val="009B6F8C"/>
    <w:rsid w:val="009D5925"/>
    <w:rsid w:val="009E120E"/>
    <w:rsid w:val="009E40DA"/>
    <w:rsid w:val="009E5F61"/>
    <w:rsid w:val="009F3975"/>
    <w:rsid w:val="009F4D91"/>
    <w:rsid w:val="00A02273"/>
    <w:rsid w:val="00A029F2"/>
    <w:rsid w:val="00A0422F"/>
    <w:rsid w:val="00A232AC"/>
    <w:rsid w:val="00A270BF"/>
    <w:rsid w:val="00A304CF"/>
    <w:rsid w:val="00A318A2"/>
    <w:rsid w:val="00A35378"/>
    <w:rsid w:val="00A459F8"/>
    <w:rsid w:val="00A5353B"/>
    <w:rsid w:val="00A536AC"/>
    <w:rsid w:val="00A55C8B"/>
    <w:rsid w:val="00A6195A"/>
    <w:rsid w:val="00A66553"/>
    <w:rsid w:val="00A73114"/>
    <w:rsid w:val="00A77440"/>
    <w:rsid w:val="00A82BC3"/>
    <w:rsid w:val="00A92FB3"/>
    <w:rsid w:val="00AA605A"/>
    <w:rsid w:val="00AB1650"/>
    <w:rsid w:val="00AB32B4"/>
    <w:rsid w:val="00AB3718"/>
    <w:rsid w:val="00AB76FF"/>
    <w:rsid w:val="00AC0945"/>
    <w:rsid w:val="00AC1322"/>
    <w:rsid w:val="00AC22FE"/>
    <w:rsid w:val="00AC4999"/>
    <w:rsid w:val="00AC797B"/>
    <w:rsid w:val="00AD1334"/>
    <w:rsid w:val="00AD6EEC"/>
    <w:rsid w:val="00AE2B75"/>
    <w:rsid w:val="00AE450D"/>
    <w:rsid w:val="00AE7332"/>
    <w:rsid w:val="00AF4929"/>
    <w:rsid w:val="00AF67F6"/>
    <w:rsid w:val="00B030A4"/>
    <w:rsid w:val="00B0452B"/>
    <w:rsid w:val="00B072F6"/>
    <w:rsid w:val="00B1615A"/>
    <w:rsid w:val="00B200A2"/>
    <w:rsid w:val="00B21B62"/>
    <w:rsid w:val="00B2352A"/>
    <w:rsid w:val="00B24AD4"/>
    <w:rsid w:val="00B2573F"/>
    <w:rsid w:val="00B26EA6"/>
    <w:rsid w:val="00B2715D"/>
    <w:rsid w:val="00B37DF8"/>
    <w:rsid w:val="00B568B2"/>
    <w:rsid w:val="00B61171"/>
    <w:rsid w:val="00B61968"/>
    <w:rsid w:val="00B70E77"/>
    <w:rsid w:val="00B72BF2"/>
    <w:rsid w:val="00B835A3"/>
    <w:rsid w:val="00B94A22"/>
    <w:rsid w:val="00B94EF0"/>
    <w:rsid w:val="00B951F4"/>
    <w:rsid w:val="00BB2494"/>
    <w:rsid w:val="00BB5F43"/>
    <w:rsid w:val="00BB6535"/>
    <w:rsid w:val="00BE105C"/>
    <w:rsid w:val="00BF0DFE"/>
    <w:rsid w:val="00BF3990"/>
    <w:rsid w:val="00C000BE"/>
    <w:rsid w:val="00C02A9F"/>
    <w:rsid w:val="00C21190"/>
    <w:rsid w:val="00C21533"/>
    <w:rsid w:val="00C23A52"/>
    <w:rsid w:val="00C25B05"/>
    <w:rsid w:val="00C27E4F"/>
    <w:rsid w:val="00C306D8"/>
    <w:rsid w:val="00C37C3A"/>
    <w:rsid w:val="00C456B4"/>
    <w:rsid w:val="00C4716D"/>
    <w:rsid w:val="00C47706"/>
    <w:rsid w:val="00C515E0"/>
    <w:rsid w:val="00C549DF"/>
    <w:rsid w:val="00C555AA"/>
    <w:rsid w:val="00C56D75"/>
    <w:rsid w:val="00C57C1B"/>
    <w:rsid w:val="00C76768"/>
    <w:rsid w:val="00C80DA1"/>
    <w:rsid w:val="00C84E34"/>
    <w:rsid w:val="00C90E75"/>
    <w:rsid w:val="00C97FA6"/>
    <w:rsid w:val="00CA0E9E"/>
    <w:rsid w:val="00CB0AAE"/>
    <w:rsid w:val="00CB73B4"/>
    <w:rsid w:val="00CC340E"/>
    <w:rsid w:val="00CD4D9D"/>
    <w:rsid w:val="00CE022F"/>
    <w:rsid w:val="00CE73B1"/>
    <w:rsid w:val="00CF1113"/>
    <w:rsid w:val="00CF500E"/>
    <w:rsid w:val="00D0241E"/>
    <w:rsid w:val="00D200EC"/>
    <w:rsid w:val="00D237AB"/>
    <w:rsid w:val="00D23847"/>
    <w:rsid w:val="00D30084"/>
    <w:rsid w:val="00D32505"/>
    <w:rsid w:val="00D32D66"/>
    <w:rsid w:val="00D35366"/>
    <w:rsid w:val="00D40B60"/>
    <w:rsid w:val="00D43FED"/>
    <w:rsid w:val="00D64941"/>
    <w:rsid w:val="00D66F92"/>
    <w:rsid w:val="00D7302D"/>
    <w:rsid w:val="00D7340A"/>
    <w:rsid w:val="00D7518C"/>
    <w:rsid w:val="00D76630"/>
    <w:rsid w:val="00D80AF8"/>
    <w:rsid w:val="00D854E5"/>
    <w:rsid w:val="00D9157C"/>
    <w:rsid w:val="00D927F7"/>
    <w:rsid w:val="00DA4405"/>
    <w:rsid w:val="00DB4650"/>
    <w:rsid w:val="00DB665F"/>
    <w:rsid w:val="00DC6682"/>
    <w:rsid w:val="00DD2F0D"/>
    <w:rsid w:val="00DD44FC"/>
    <w:rsid w:val="00DD63DD"/>
    <w:rsid w:val="00DE2CDB"/>
    <w:rsid w:val="00DE6972"/>
    <w:rsid w:val="00DF0480"/>
    <w:rsid w:val="00DF552E"/>
    <w:rsid w:val="00E146E3"/>
    <w:rsid w:val="00E15C68"/>
    <w:rsid w:val="00E206FB"/>
    <w:rsid w:val="00E22A7D"/>
    <w:rsid w:val="00E246F4"/>
    <w:rsid w:val="00E4035E"/>
    <w:rsid w:val="00E42CEA"/>
    <w:rsid w:val="00E43FF0"/>
    <w:rsid w:val="00E4501D"/>
    <w:rsid w:val="00E4585B"/>
    <w:rsid w:val="00E514FE"/>
    <w:rsid w:val="00E52C42"/>
    <w:rsid w:val="00E5375A"/>
    <w:rsid w:val="00E61E80"/>
    <w:rsid w:val="00E7066D"/>
    <w:rsid w:val="00E8672F"/>
    <w:rsid w:val="00E900D4"/>
    <w:rsid w:val="00E96937"/>
    <w:rsid w:val="00EA4193"/>
    <w:rsid w:val="00EA4831"/>
    <w:rsid w:val="00EA515B"/>
    <w:rsid w:val="00EA78CC"/>
    <w:rsid w:val="00EB3735"/>
    <w:rsid w:val="00EB3DD7"/>
    <w:rsid w:val="00EC1173"/>
    <w:rsid w:val="00EC730E"/>
    <w:rsid w:val="00EC74E5"/>
    <w:rsid w:val="00ED7DF2"/>
    <w:rsid w:val="00EE4A3A"/>
    <w:rsid w:val="00EE4D4A"/>
    <w:rsid w:val="00EE4DF3"/>
    <w:rsid w:val="00EE50F2"/>
    <w:rsid w:val="00EF3AC2"/>
    <w:rsid w:val="00EF3F62"/>
    <w:rsid w:val="00EF74E3"/>
    <w:rsid w:val="00F00053"/>
    <w:rsid w:val="00F07551"/>
    <w:rsid w:val="00F14F12"/>
    <w:rsid w:val="00F15380"/>
    <w:rsid w:val="00F15EDA"/>
    <w:rsid w:val="00F1627E"/>
    <w:rsid w:val="00F32B28"/>
    <w:rsid w:val="00F34D9D"/>
    <w:rsid w:val="00F3674B"/>
    <w:rsid w:val="00F4034F"/>
    <w:rsid w:val="00F45090"/>
    <w:rsid w:val="00F57022"/>
    <w:rsid w:val="00F60450"/>
    <w:rsid w:val="00F60DF1"/>
    <w:rsid w:val="00F70B2A"/>
    <w:rsid w:val="00F77B98"/>
    <w:rsid w:val="00F80381"/>
    <w:rsid w:val="00F80A45"/>
    <w:rsid w:val="00F838CA"/>
    <w:rsid w:val="00F87524"/>
    <w:rsid w:val="00F87D00"/>
    <w:rsid w:val="00F9359D"/>
    <w:rsid w:val="00F96ACB"/>
    <w:rsid w:val="00FA0479"/>
    <w:rsid w:val="00FA4831"/>
    <w:rsid w:val="00FA513C"/>
    <w:rsid w:val="00FB101C"/>
    <w:rsid w:val="00FB5809"/>
    <w:rsid w:val="00FB7BD6"/>
    <w:rsid w:val="00FB7BE7"/>
    <w:rsid w:val="00FD1B6E"/>
    <w:rsid w:val="00FD50B7"/>
    <w:rsid w:val="00FD6578"/>
    <w:rsid w:val="00FE0278"/>
    <w:rsid w:val="00FE7191"/>
    <w:rsid w:val="00FF1B5F"/>
    <w:rsid w:val="00FF2B8E"/>
    <w:rsid w:val="00FF4127"/>
    <w:rsid w:val="00FF45F9"/>
    <w:rsid w:val="00FF7501"/>
    <w:rsid w:val="082CA924"/>
    <w:rsid w:val="08C80589"/>
    <w:rsid w:val="09A00E8F"/>
    <w:rsid w:val="0BBD2418"/>
    <w:rsid w:val="18A577D9"/>
    <w:rsid w:val="1B1F8311"/>
    <w:rsid w:val="218AF526"/>
    <w:rsid w:val="27885C1F"/>
    <w:rsid w:val="478D3D77"/>
    <w:rsid w:val="5EB4FDE0"/>
    <w:rsid w:val="5FF55ED4"/>
    <w:rsid w:val="5FF747E8"/>
    <w:rsid w:val="605608D2"/>
    <w:rsid w:val="61931849"/>
    <w:rsid w:val="67E93170"/>
    <w:rsid w:val="6D727C8F"/>
    <w:rsid w:val="74B09D3E"/>
    <w:rsid w:val="758F3DFF"/>
    <w:rsid w:val="77B2976C"/>
    <w:rsid w:val="77EB04FD"/>
    <w:rsid w:val="78C9E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F551837C-B308-47D4-9DF0-D0BCDF24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paragraph" w:styleId="ListParagraph">
    <w:name w:val="List Paragraph"/>
    <w:basedOn w:val="Normal"/>
    <w:uiPriority w:val="34"/>
    <w:qFormat/>
    <w:rsid w:val="007C2E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26A52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FF2B8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B94E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94E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94E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4E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4EF0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126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5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thingiverse.com/thing:781900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21" Type="http://schemas.openxmlformats.org/officeDocument/2006/relationships/hyperlink" Target="https://www.thingiverse.com/thing:3417179/files" TargetMode="External"/><Relationship Id="rId34" Type="http://schemas.openxmlformats.org/officeDocument/2006/relationships/hyperlink" Target="https://creativecommons.org/licenses/by-nc-sa/4.0/legalcode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creativecommons.org/licenses/by/4.0/legalcode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hyperlink" Target="https://www.thingiverse.com/thing:2745725/files" TargetMode="External"/><Relationship Id="rId32" Type="http://schemas.openxmlformats.org/officeDocument/2006/relationships/hyperlink" Target="https://creativecommons.org/licenses/by-nc-sa/4.0/legalcode" TargetMode="External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styles" Target="styles.xml"/><Relationship Id="rId15" Type="http://schemas.openxmlformats.org/officeDocument/2006/relationships/hyperlink" Target="https://www.thingiverse.com/thing:2863434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creativecommons.org/licenses/by-nc-sa/4.0/legalcode" TargetMode="External"/><Relationship Id="rId36" Type="http://schemas.openxmlformats.org/officeDocument/2006/relationships/hyperlink" Target="https://creativecommons.org/licenses/by-nc-sa/4.0/legalcode" TargetMode="External"/><Relationship Id="rId10" Type="http://schemas.openxmlformats.org/officeDocument/2006/relationships/hyperlink" Target="https://www.amazon.ca/Brybelly-Triangle-Shaped-Hands-Free-Playing/dp/B00DQRDK6K/ref=asc_df_B00DQRDK6K?tag=bingshopdesk-20&amp;linkCode=df0&amp;hvadid=80470598951881&amp;hvnetw=o&amp;hvqmt=e&amp;hvbmt=be&amp;hvdev=c&amp;hvlocint=&amp;hvlocphy=&amp;hvtargid=pla-4584070143706352&amp;psc=1" TargetMode="External"/><Relationship Id="rId19" Type="http://schemas.openxmlformats.org/officeDocument/2006/relationships/hyperlink" Target="https://creativecommons.org/licenses/by/4.0/legalcode" TargetMode="External"/><Relationship Id="rId31" Type="http://schemas.openxmlformats.org/officeDocument/2006/relationships/hyperlink" Target="https://creativecommons.org/licenses/by-nc-sa/4.0/legalcode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creativecommons.org/licenses/by-nc-sa/4.0/legalcode" TargetMode="External"/><Relationship Id="rId27" Type="http://schemas.openxmlformats.org/officeDocument/2006/relationships/hyperlink" Target="https://www.printables.com/model/175640-playing-cards-holder" TargetMode="External"/><Relationship Id="rId30" Type="http://schemas.openxmlformats.org/officeDocument/2006/relationships/hyperlink" Target="https://www.thingiverse.com/thing:4248953/files" TargetMode="External"/><Relationship Id="rId35" Type="http://schemas.openxmlformats.org/officeDocument/2006/relationships/hyperlink" Target="https://creativecommons.org/licenses/by-nc-sa/4.0/legalcode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amazon.ca/Playing-Holder-Great-Seniors-Holders/dp/B07BHRRJ9K/ref=asc_df_B07BHRRJ9K?tag=bingshopdesk-20&amp;linkCode=df0&amp;hvadid=80470598951881&amp;hvnetw=o&amp;hvqmt=e&amp;hvbmt=be&amp;hvdev=c&amp;hvlocint=&amp;hvlocphy=&amp;hvtargid=pla-4584070143706321&amp;psc=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creativecommons.org/licenses/by-nc-sa/4.0/legalcode" TargetMode="External"/><Relationship Id="rId33" Type="http://schemas.openxmlformats.org/officeDocument/2006/relationships/hyperlink" Target="https://creativecommons.org/licenses/by-nc-sa/4.0/legalcode" TargetMode="External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10.png"/><Relationship Id="rId4" Type="http://schemas.openxmlformats.org/officeDocument/2006/relationships/hyperlink" Target="https://makersmakingchange.com/project/multi-row-playing-cards-holde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1261</Words>
  <Characters>7192</Characters>
  <Application>Microsoft Office Word</Application>
  <DocSecurity>0</DocSecurity>
  <Lines>59</Lines>
  <Paragraphs>16</Paragraphs>
  <ScaleCrop>false</ScaleCrop>
  <Company/>
  <LinksUpToDate>false</LinksUpToDate>
  <CharactersWithSpaces>8437</CharactersWithSpaces>
  <SharedDoc>false</SharedDoc>
  <HLinks>
    <vt:vector size="132" baseType="variant">
      <vt:variant>
        <vt:i4>7274530</vt:i4>
      </vt:variant>
      <vt:variant>
        <vt:i4>54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51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48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45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42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7274530</vt:i4>
      </vt:variant>
      <vt:variant>
        <vt:i4>39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8323119</vt:i4>
      </vt:variant>
      <vt:variant>
        <vt:i4>36</vt:i4>
      </vt:variant>
      <vt:variant>
        <vt:i4>0</vt:i4>
      </vt:variant>
      <vt:variant>
        <vt:i4>5</vt:i4>
      </vt:variant>
      <vt:variant>
        <vt:lpwstr>https://www.thingiverse.com/thing:4248953/files</vt:lpwstr>
      </vt:variant>
      <vt:variant>
        <vt:lpwstr/>
      </vt:variant>
      <vt:variant>
        <vt:i4>7274530</vt:i4>
      </vt:variant>
      <vt:variant>
        <vt:i4>33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5963852</vt:i4>
      </vt:variant>
      <vt:variant>
        <vt:i4>30</vt:i4>
      </vt:variant>
      <vt:variant>
        <vt:i4>0</vt:i4>
      </vt:variant>
      <vt:variant>
        <vt:i4>5</vt:i4>
      </vt:variant>
      <vt:variant>
        <vt:lpwstr>https://www.printables.com/model/175640-playing-cards-holder</vt:lpwstr>
      </vt:variant>
      <vt:variant>
        <vt:lpwstr/>
      </vt:variant>
      <vt:variant>
        <vt:i4>7274530</vt:i4>
      </vt:variant>
      <vt:variant>
        <vt:i4>27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7340065</vt:i4>
      </vt:variant>
      <vt:variant>
        <vt:i4>24</vt:i4>
      </vt:variant>
      <vt:variant>
        <vt:i4>0</vt:i4>
      </vt:variant>
      <vt:variant>
        <vt:i4>5</vt:i4>
      </vt:variant>
      <vt:variant>
        <vt:lpwstr>https://www.thingiverse.com/thing:2745725/files</vt:lpwstr>
      </vt:variant>
      <vt:variant>
        <vt:lpwstr/>
      </vt:variant>
      <vt:variant>
        <vt:i4>7274530</vt:i4>
      </vt:variant>
      <vt:variant>
        <vt:i4>21</vt:i4>
      </vt:variant>
      <vt:variant>
        <vt:i4>0</vt:i4>
      </vt:variant>
      <vt:variant>
        <vt:i4>5</vt:i4>
      </vt:variant>
      <vt:variant>
        <vt:lpwstr>https://creativecommons.org/licenses/by-nc-sa/4.0/legalcode</vt:lpwstr>
      </vt:variant>
      <vt:variant>
        <vt:lpwstr/>
      </vt:variant>
      <vt:variant>
        <vt:i4>7602223</vt:i4>
      </vt:variant>
      <vt:variant>
        <vt:i4>18</vt:i4>
      </vt:variant>
      <vt:variant>
        <vt:i4>0</vt:i4>
      </vt:variant>
      <vt:variant>
        <vt:i4>5</vt:i4>
      </vt:variant>
      <vt:variant>
        <vt:lpwstr>https://www.thingiverse.com/thing:3417179/files</vt:lpwstr>
      </vt:variant>
      <vt:variant>
        <vt:lpwstr/>
      </vt:variant>
      <vt:variant>
        <vt:i4>5373952</vt:i4>
      </vt:variant>
      <vt:variant>
        <vt:i4>15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5373977</vt:i4>
      </vt:variant>
      <vt:variant>
        <vt:i4>12</vt:i4>
      </vt:variant>
      <vt:variant>
        <vt:i4>0</vt:i4>
      </vt:variant>
      <vt:variant>
        <vt:i4>5</vt:i4>
      </vt:variant>
      <vt:variant>
        <vt:lpwstr>https://www.thingiverse.com/thing:781900</vt:lpwstr>
      </vt:variant>
      <vt:variant>
        <vt:lpwstr/>
      </vt:variant>
      <vt:variant>
        <vt:i4>5373952</vt:i4>
      </vt:variant>
      <vt:variant>
        <vt:i4>9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5963807</vt:i4>
      </vt:variant>
      <vt:variant>
        <vt:i4>6</vt:i4>
      </vt:variant>
      <vt:variant>
        <vt:i4>0</vt:i4>
      </vt:variant>
      <vt:variant>
        <vt:i4>5</vt:i4>
      </vt:variant>
      <vt:variant>
        <vt:lpwstr>https://www.thingiverse.com/thing:2863434</vt:lpwstr>
      </vt:variant>
      <vt:variant>
        <vt:lpwstr/>
      </vt:variant>
      <vt:variant>
        <vt:i4>393286</vt:i4>
      </vt:variant>
      <vt:variant>
        <vt:i4>3</vt:i4>
      </vt:variant>
      <vt:variant>
        <vt:i4>0</vt:i4>
      </vt:variant>
      <vt:variant>
        <vt:i4>5</vt:i4>
      </vt:variant>
      <vt:variant>
        <vt:lpwstr>https://www.amazon.ca/Playing-Holder-Great-Seniors-Holders/dp/B07BHRRJ9K/ref=asc_df_B07BHRRJ9K?tag=bingshopdesk-20&amp;linkCode=df0&amp;hvadid=80470598951881&amp;hvnetw=o&amp;hvqmt=e&amp;hvbmt=be&amp;hvdev=c&amp;hvlocint=&amp;hvlocphy=&amp;hvtargid=pla-4584070143706321&amp;psc=1</vt:lpwstr>
      </vt:variant>
      <vt:variant>
        <vt:lpwstr/>
      </vt:variant>
      <vt:variant>
        <vt:i4>4521986</vt:i4>
      </vt:variant>
      <vt:variant>
        <vt:i4>0</vt:i4>
      </vt:variant>
      <vt:variant>
        <vt:i4>0</vt:i4>
      </vt:variant>
      <vt:variant>
        <vt:i4>5</vt:i4>
      </vt:variant>
      <vt:variant>
        <vt:lpwstr>https://www.amazon.ca/Brybelly-Triangle-Shaped-Hands-Free-Playing/dp/B00DQRDK6K/ref=asc_df_B00DQRDK6K?tag=bingshopdesk-20&amp;linkCode=df0&amp;hvadid=80470598951881&amp;hvnetw=o&amp;hvqmt=e&amp;hvbmt=be&amp;hvdev=c&amp;hvlocint=&amp;hvlocphy=&amp;hvtargid=pla-4584070143706352&amp;psc=1</vt:lpwstr>
      </vt:variant>
      <vt:variant>
        <vt:lpwstr/>
      </vt:variant>
      <vt:variant>
        <vt:i4>1769496</vt:i4>
      </vt:variant>
      <vt:variant>
        <vt:i4>6</vt:i4>
      </vt:variant>
      <vt:variant>
        <vt:i4>0</vt:i4>
      </vt:variant>
      <vt:variant>
        <vt:i4>5</vt:i4>
      </vt:variant>
      <vt:variant>
        <vt:lpwstr>https://makersmakingchange.com/project/multi-row-playing-cards-holder</vt:lpwstr>
      </vt:variant>
      <vt:variant>
        <vt:lpwstr/>
      </vt:variant>
      <vt:variant>
        <vt:i4>1376287</vt:i4>
      </vt:variant>
      <vt:variant>
        <vt:i4>3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  <vt:variant>
        <vt:i4>2687100</vt:i4>
      </vt:variant>
      <vt:variant>
        <vt:i4>0</vt:i4>
      </vt:variant>
      <vt:variant>
        <vt:i4>0</vt:i4>
      </vt:variant>
      <vt:variant>
        <vt:i4>5</vt:i4>
      </vt:variant>
      <vt:variant>
        <vt:lpwstr>https://neilsquire.ca/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Erik Steinthorson</cp:lastModifiedBy>
  <cp:revision>353</cp:revision>
  <cp:lastPrinted>2022-12-05T23:50:00Z</cp:lastPrinted>
  <dcterms:created xsi:type="dcterms:W3CDTF">2021-05-06T17:44:00Z</dcterms:created>
  <dcterms:modified xsi:type="dcterms:W3CDTF">2022-12-05T23:51:00Z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